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48A294" w14:textId="6185C9F2" w:rsidR="00993539" w:rsidRPr="00993539" w:rsidRDefault="00993539" w:rsidP="00993539">
      <w:pPr>
        <w:jc w:val="center"/>
        <w:rPr>
          <w:rFonts w:ascii="Comic Sans MS" w:hAnsi="Comic Sans MS" w:cs="Segoe UI Semibold"/>
          <w:color w:val="FF0000"/>
          <w:sz w:val="32"/>
          <w:szCs w:val="32"/>
          <w:u w:val="single"/>
        </w:rPr>
      </w:pPr>
      <w:r w:rsidRPr="00993539">
        <w:rPr>
          <w:rFonts w:ascii="Comic Sans MS" w:hAnsi="Comic Sans MS" w:cs="Segoe UI Semibold"/>
          <w:color w:val="FF0000"/>
          <w:sz w:val="32"/>
          <w:szCs w:val="32"/>
          <w:u w:val="single"/>
        </w:rPr>
        <w:t xml:space="preserve">GIT </w:t>
      </w:r>
    </w:p>
    <w:p w14:paraId="1491CCB4" w14:textId="44248C2A" w:rsidR="00993539" w:rsidRPr="002E233C" w:rsidRDefault="00993539" w:rsidP="00993539">
      <w:pPr>
        <w:rPr>
          <w:rFonts w:ascii="Comic Sans MS" w:hAnsi="Comic Sans MS" w:cs="Segoe UI Semibold"/>
          <w:color w:val="000000" w:themeColor="text1"/>
          <w:sz w:val="24"/>
          <w:szCs w:val="24"/>
        </w:rPr>
      </w:pPr>
      <w:r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 xml:space="preserve">Git is </w:t>
      </w:r>
      <w:r w:rsidR="00414F44">
        <w:rPr>
          <w:rFonts w:ascii="Comic Sans MS" w:hAnsi="Comic Sans MS" w:cs="Segoe UI Semibold"/>
          <w:color w:val="000000" w:themeColor="text1"/>
          <w:sz w:val="24"/>
          <w:szCs w:val="24"/>
        </w:rPr>
        <w:t>G</w:t>
      </w:r>
      <w:r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 xml:space="preserve">lobal </w:t>
      </w:r>
      <w:r w:rsidR="00414F44">
        <w:rPr>
          <w:rFonts w:ascii="Comic Sans MS" w:hAnsi="Comic Sans MS" w:cs="Segoe UI Semibold"/>
          <w:color w:val="000000" w:themeColor="text1"/>
          <w:sz w:val="24"/>
          <w:szCs w:val="24"/>
        </w:rPr>
        <w:t>I</w:t>
      </w:r>
      <w:r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 xml:space="preserve">nformation </w:t>
      </w:r>
      <w:r w:rsidR="00414F44">
        <w:rPr>
          <w:rFonts w:ascii="Comic Sans MS" w:hAnsi="Comic Sans MS" w:cs="Segoe UI Semibold"/>
          <w:color w:val="000000" w:themeColor="text1"/>
          <w:sz w:val="24"/>
          <w:szCs w:val="24"/>
        </w:rPr>
        <w:t>T</w:t>
      </w:r>
      <w:r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 xml:space="preserve">racker and also called </w:t>
      </w:r>
      <w:r w:rsidRPr="008257C4">
        <w:rPr>
          <w:rFonts w:ascii="Comic Sans MS" w:hAnsi="Comic Sans MS" w:cs="Segoe UI Semibold"/>
          <w:color w:val="ED7D31" w:themeColor="accent2"/>
          <w:sz w:val="24"/>
          <w:szCs w:val="24"/>
        </w:rPr>
        <w:t>VCS</w:t>
      </w:r>
      <w:r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 xml:space="preserve"> and </w:t>
      </w:r>
      <w:r w:rsidRPr="008257C4">
        <w:rPr>
          <w:rFonts w:ascii="Comic Sans MS" w:hAnsi="Comic Sans MS" w:cs="Segoe UI Semibold"/>
          <w:color w:val="ED7D31" w:themeColor="accent2"/>
          <w:sz w:val="24"/>
          <w:szCs w:val="24"/>
        </w:rPr>
        <w:t>SCM</w:t>
      </w:r>
    </w:p>
    <w:p w14:paraId="0715D16A" w14:textId="161FA7C0" w:rsidR="00E9451B" w:rsidRPr="002E233C" w:rsidRDefault="00993539" w:rsidP="00993539">
      <w:pPr>
        <w:rPr>
          <w:rFonts w:ascii="Comic Sans MS" w:hAnsi="Comic Sans MS" w:cs="Segoe UI Semibold"/>
          <w:color w:val="000000" w:themeColor="text1"/>
          <w:sz w:val="24"/>
          <w:szCs w:val="24"/>
        </w:rPr>
      </w:pPr>
      <w:r w:rsidRPr="00B94088">
        <w:rPr>
          <w:rFonts w:ascii="Comic Sans MS" w:hAnsi="Comic Sans MS" w:cs="Segoe UI Semibold"/>
          <w:color w:val="ED7D31" w:themeColor="accent2"/>
          <w:sz w:val="24"/>
          <w:szCs w:val="24"/>
        </w:rPr>
        <w:t>Version control system</w:t>
      </w:r>
      <w:r w:rsidR="009A4A9F" w:rsidRPr="00B94088">
        <w:rPr>
          <w:rFonts w:ascii="Comic Sans MS" w:hAnsi="Comic Sans MS" w:cs="Segoe UI Semibold"/>
          <w:color w:val="ED7D31" w:themeColor="accent2"/>
          <w:sz w:val="24"/>
          <w:szCs w:val="24"/>
        </w:rPr>
        <w:t xml:space="preserve"> </w:t>
      </w:r>
      <w:r w:rsidR="009A4A9F">
        <w:rPr>
          <w:rFonts w:ascii="Comic Sans MS" w:hAnsi="Comic Sans MS" w:cs="Segoe UI Semibold"/>
          <w:color w:val="000000" w:themeColor="text1"/>
          <w:sz w:val="24"/>
          <w:szCs w:val="24"/>
        </w:rPr>
        <w:t>(VSC)</w:t>
      </w:r>
      <w:r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 xml:space="preserve"> </w:t>
      </w:r>
      <w:r w:rsidR="00D41D12">
        <w:rPr>
          <w:rFonts w:ascii="Comic Sans MS" w:hAnsi="Comic Sans MS" w:cs="Segoe UI Semibold"/>
          <w:color w:val="000000" w:themeColor="text1"/>
          <w:sz w:val="24"/>
          <w:szCs w:val="24"/>
        </w:rPr>
        <w:t xml:space="preserve">helps to manage </w:t>
      </w:r>
      <w:r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>the multiple versions of single file</w:t>
      </w:r>
      <w:r w:rsidR="003801D6">
        <w:rPr>
          <w:rFonts w:ascii="Comic Sans MS" w:hAnsi="Comic Sans MS" w:cs="Segoe UI Semibold"/>
          <w:color w:val="000000" w:themeColor="text1"/>
          <w:sz w:val="24"/>
          <w:szCs w:val="24"/>
        </w:rPr>
        <w:t xml:space="preserve"> and </w:t>
      </w:r>
      <w:proofErr w:type="gramStart"/>
      <w:r w:rsidR="00E9451B">
        <w:rPr>
          <w:rFonts w:ascii="Comic Sans MS" w:hAnsi="Comic Sans MS" w:cs="Segoe UI Semibold"/>
          <w:color w:val="000000" w:themeColor="text1"/>
          <w:sz w:val="24"/>
          <w:szCs w:val="24"/>
        </w:rPr>
        <w:t>It</w:t>
      </w:r>
      <w:proofErr w:type="gramEnd"/>
      <w:r w:rsidR="00E9451B">
        <w:rPr>
          <w:rFonts w:ascii="Comic Sans MS" w:hAnsi="Comic Sans MS" w:cs="Segoe UI Semibold"/>
          <w:color w:val="000000" w:themeColor="text1"/>
          <w:sz w:val="24"/>
          <w:szCs w:val="24"/>
        </w:rPr>
        <w:t xml:space="preserve"> allows users to revert to previous versions, compare changes and collaborate </w:t>
      </w:r>
      <w:r w:rsidR="00007593">
        <w:rPr>
          <w:rFonts w:ascii="Comic Sans MS" w:hAnsi="Comic Sans MS" w:cs="Segoe UI Semibold"/>
          <w:color w:val="000000" w:themeColor="text1"/>
          <w:sz w:val="24"/>
          <w:szCs w:val="24"/>
        </w:rPr>
        <w:t>with others</w:t>
      </w:r>
      <w:r w:rsidR="00E9451B" w:rsidRPr="00E9451B">
        <w:rPr>
          <w:rFonts w:ascii="Arial" w:eastAsia="Times New Roman" w:hAnsi="Arial" w:cs="Arial"/>
          <w:vanish/>
          <w:sz w:val="16"/>
          <w:szCs w:val="16"/>
          <w:lang w:eastAsia="en-IN"/>
        </w:rPr>
        <w:t>Top of Form</w:t>
      </w:r>
      <w:r w:rsidR="003801D6">
        <w:rPr>
          <w:rFonts w:ascii="Comic Sans MS" w:hAnsi="Comic Sans MS" w:cs="Segoe UI Semibold"/>
          <w:color w:val="000000" w:themeColor="text1"/>
          <w:sz w:val="24"/>
          <w:szCs w:val="24"/>
        </w:rPr>
        <w:t>.</w:t>
      </w:r>
    </w:p>
    <w:p w14:paraId="5AD5CE14" w14:textId="6BE6DEB6" w:rsidR="00993539" w:rsidRPr="002E233C" w:rsidRDefault="00FF4EA6" w:rsidP="00993539">
      <w:pPr>
        <w:ind w:firstLine="720"/>
        <w:rPr>
          <w:rFonts w:ascii="Comic Sans MS" w:hAnsi="Comic Sans MS" w:cs="Segoe UI Semibold"/>
          <w:color w:val="000000" w:themeColor="text1"/>
          <w:sz w:val="24"/>
          <w:szCs w:val="24"/>
        </w:rPr>
      </w:pPr>
      <w:r>
        <w:rPr>
          <w:rFonts w:ascii="Comic Sans MS" w:hAnsi="Comic Sans MS" w:cs="Segoe UI Semibold"/>
          <w:color w:val="000000" w:themeColor="text1"/>
          <w:sz w:val="24"/>
          <w:szCs w:val="24"/>
        </w:rPr>
        <w:t>i</w:t>
      </w:r>
      <w:r w:rsidR="000D4A55">
        <w:rPr>
          <w:rFonts w:ascii="Comic Sans MS" w:hAnsi="Comic Sans MS" w:cs="Segoe UI Semibold"/>
          <w:color w:val="000000" w:themeColor="text1"/>
          <w:sz w:val="24"/>
          <w:szCs w:val="24"/>
        </w:rPr>
        <w:t>.e.,</w:t>
      </w:r>
      <w:r w:rsidR="00993539"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 xml:space="preserve"> </w:t>
      </w:r>
      <w:r w:rsidR="000D4A55">
        <w:rPr>
          <w:rFonts w:ascii="Comic Sans MS" w:hAnsi="Comic Sans MS" w:cs="Segoe UI Semibold"/>
          <w:color w:val="000000" w:themeColor="text1"/>
          <w:sz w:val="24"/>
          <w:szCs w:val="24"/>
        </w:rPr>
        <w:t>V</w:t>
      </w:r>
      <w:r w:rsidR="00993539"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 xml:space="preserve">ersion1 </w:t>
      </w:r>
      <w:r w:rsidR="008257C4">
        <w:rPr>
          <w:rFonts w:ascii="Comic Sans MS" w:hAnsi="Comic Sans MS" w:cs="Segoe UI Semibold"/>
          <w:color w:val="000000" w:themeColor="text1"/>
          <w:sz w:val="24"/>
          <w:szCs w:val="24"/>
        </w:rPr>
        <w:t>&lt;&lt;</w:t>
      </w:r>
      <w:r w:rsidR="00993539"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>&lt;–&gt;</w:t>
      </w:r>
      <w:r w:rsidR="008257C4">
        <w:rPr>
          <w:rFonts w:ascii="Comic Sans MS" w:hAnsi="Comic Sans MS" w:cs="Segoe UI Semibold"/>
          <w:color w:val="000000" w:themeColor="text1"/>
          <w:sz w:val="24"/>
          <w:szCs w:val="24"/>
        </w:rPr>
        <w:t xml:space="preserve">&gt;&gt; </w:t>
      </w:r>
      <w:r w:rsidR="000D4A55">
        <w:rPr>
          <w:rFonts w:ascii="Comic Sans MS" w:hAnsi="Comic Sans MS" w:cs="Segoe UI Semibold"/>
          <w:color w:val="000000" w:themeColor="text1"/>
          <w:sz w:val="24"/>
          <w:szCs w:val="24"/>
        </w:rPr>
        <w:t>V</w:t>
      </w:r>
      <w:r w:rsidR="00993539"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 xml:space="preserve">ersion2 </w:t>
      </w:r>
      <w:r w:rsidR="008257C4">
        <w:rPr>
          <w:rFonts w:ascii="Comic Sans MS" w:hAnsi="Comic Sans MS" w:cs="Segoe UI Semibold"/>
          <w:color w:val="000000" w:themeColor="text1"/>
          <w:sz w:val="24"/>
          <w:szCs w:val="24"/>
        </w:rPr>
        <w:t>&lt;&lt;</w:t>
      </w:r>
      <w:r w:rsidR="00993539"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>&lt;–&gt;</w:t>
      </w:r>
      <w:r w:rsidR="008257C4">
        <w:rPr>
          <w:rFonts w:ascii="Comic Sans MS" w:hAnsi="Comic Sans MS" w:cs="Segoe UI Semibold"/>
          <w:color w:val="000000" w:themeColor="text1"/>
          <w:sz w:val="24"/>
          <w:szCs w:val="24"/>
        </w:rPr>
        <w:t xml:space="preserve">&gt;&gt; </w:t>
      </w:r>
      <w:r w:rsidR="000D4A55">
        <w:rPr>
          <w:rFonts w:ascii="Comic Sans MS" w:hAnsi="Comic Sans MS" w:cs="Segoe UI Semibold"/>
          <w:color w:val="000000" w:themeColor="text1"/>
          <w:sz w:val="24"/>
          <w:szCs w:val="24"/>
        </w:rPr>
        <w:t>V</w:t>
      </w:r>
      <w:r w:rsidR="00993539"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>ersion3</w:t>
      </w:r>
    </w:p>
    <w:p w14:paraId="40B20EDD" w14:textId="5AB77999" w:rsidR="00CE3B21" w:rsidRPr="00D10EA8" w:rsidRDefault="00993539" w:rsidP="00D10EA8">
      <w:pPr>
        <w:rPr>
          <w:rFonts w:ascii="Comic Sans MS" w:hAnsi="Comic Sans MS" w:cs="Segoe UI Semibold"/>
          <w:color w:val="000000" w:themeColor="text1"/>
          <w:sz w:val="24"/>
          <w:szCs w:val="24"/>
        </w:rPr>
      </w:pPr>
      <w:r w:rsidRPr="00B94088">
        <w:rPr>
          <w:rFonts w:ascii="Comic Sans MS" w:hAnsi="Comic Sans MS" w:cs="Segoe UI Semibold"/>
          <w:color w:val="ED7D31" w:themeColor="accent2"/>
          <w:sz w:val="24"/>
          <w:szCs w:val="24"/>
        </w:rPr>
        <w:t>Source code management</w:t>
      </w:r>
      <w:r w:rsidR="00CE5A00" w:rsidRPr="00B94088">
        <w:rPr>
          <w:rFonts w:ascii="Comic Sans MS" w:hAnsi="Comic Sans MS" w:cs="Segoe UI Semibold"/>
          <w:color w:val="ED7D31" w:themeColor="accent2"/>
          <w:sz w:val="24"/>
          <w:szCs w:val="24"/>
        </w:rPr>
        <w:t xml:space="preserve"> </w:t>
      </w:r>
      <w:r w:rsidR="00CE5A00" w:rsidRPr="00CE5A00">
        <w:rPr>
          <w:rFonts w:ascii="Comic Sans MS" w:hAnsi="Comic Sans MS" w:cs="Segoe UI Semibold"/>
          <w:sz w:val="24"/>
          <w:szCs w:val="24"/>
        </w:rPr>
        <w:t>(SCM)</w:t>
      </w:r>
      <w:r w:rsidR="00CE5A00">
        <w:rPr>
          <w:rFonts w:ascii="Comic Sans MS" w:hAnsi="Comic Sans MS" w:cs="Segoe UI Semibold"/>
          <w:sz w:val="24"/>
          <w:szCs w:val="24"/>
        </w:rPr>
        <w:t xml:space="preserve"> helps </w:t>
      </w:r>
      <w:r w:rsidR="00551B20">
        <w:rPr>
          <w:rFonts w:ascii="Comic Sans MS" w:hAnsi="Comic Sans MS" w:cs="Segoe UI Semibold"/>
          <w:sz w:val="24"/>
          <w:szCs w:val="24"/>
        </w:rPr>
        <w:t>to m</w:t>
      </w:r>
      <w:r w:rsidR="0075130A">
        <w:rPr>
          <w:rFonts w:ascii="Comic Sans MS" w:hAnsi="Comic Sans MS" w:cs="Segoe UI Semibold"/>
          <w:sz w:val="24"/>
          <w:szCs w:val="24"/>
        </w:rPr>
        <w:t>anaging and trackin</w:t>
      </w:r>
      <w:r w:rsidR="00D10EA8">
        <w:rPr>
          <w:rFonts w:ascii="Comic Sans MS" w:hAnsi="Comic Sans MS" w:cs="Segoe UI Semibold"/>
          <w:sz w:val="24"/>
          <w:szCs w:val="24"/>
        </w:rPr>
        <w:t>g changes to source code files within a project.</w:t>
      </w:r>
      <w:r w:rsidRPr="00CE5A00">
        <w:rPr>
          <w:rFonts w:ascii="Comic Sans MS" w:hAnsi="Comic Sans MS" w:cs="Segoe UI Semibold"/>
          <w:sz w:val="24"/>
          <w:szCs w:val="24"/>
        </w:rPr>
        <w:t xml:space="preserve"> </w:t>
      </w:r>
      <w:r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>Every app has a background code i.e</w:t>
      </w:r>
      <w:r w:rsidR="00D10EA8">
        <w:rPr>
          <w:rFonts w:ascii="Comic Sans MS" w:hAnsi="Comic Sans MS" w:cs="Segoe UI Semibold"/>
          <w:color w:val="000000" w:themeColor="text1"/>
          <w:sz w:val="24"/>
          <w:szCs w:val="24"/>
        </w:rPr>
        <w:t>.,</w:t>
      </w:r>
      <w:r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 xml:space="preserve"> </w:t>
      </w:r>
      <w:r w:rsidR="00D10EA8">
        <w:rPr>
          <w:rFonts w:ascii="Comic Sans MS" w:hAnsi="Comic Sans MS" w:cs="Segoe UI Semibold"/>
          <w:color w:val="000000" w:themeColor="text1"/>
          <w:sz w:val="24"/>
          <w:szCs w:val="24"/>
        </w:rPr>
        <w:t>S</w:t>
      </w:r>
      <w:r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>ource code</w:t>
      </w:r>
    </w:p>
    <w:p w14:paraId="32DCA97B" w14:textId="3E70283E" w:rsidR="006F0DC8" w:rsidRDefault="0035043D" w:rsidP="00A01F81">
      <w:pPr>
        <w:pStyle w:val="ListParagraph"/>
        <w:numPr>
          <w:ilvl w:val="0"/>
          <w:numId w:val="30"/>
        </w:numPr>
        <w:rPr>
          <w:rFonts w:ascii="Comic Sans MS" w:hAnsi="Comic Sans MS" w:cs="Segoe UI Semibold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 xml:space="preserve">Global </w:t>
      </w:r>
      <w:proofErr w:type="gramStart"/>
      <w:r w:rsidR="00CF2A3E">
        <w:rPr>
          <w:rFonts w:ascii="Comic Sans MS" w:hAnsi="Comic Sans MS" w:cs="Segoe UI Semibold"/>
          <w:sz w:val="24"/>
          <w:szCs w:val="24"/>
        </w:rPr>
        <w:t>T</w:t>
      </w:r>
      <w:r w:rsidR="005574DD">
        <w:rPr>
          <w:rFonts w:ascii="Comic Sans MS" w:hAnsi="Comic Sans MS" w:cs="Segoe UI Semibold"/>
          <w:sz w:val="24"/>
          <w:szCs w:val="24"/>
        </w:rPr>
        <w:t>r</w:t>
      </w:r>
      <w:r w:rsidR="00CF2A3E">
        <w:rPr>
          <w:rFonts w:ascii="Comic Sans MS" w:hAnsi="Comic Sans MS" w:cs="Segoe UI Semibold"/>
          <w:sz w:val="24"/>
          <w:szCs w:val="24"/>
        </w:rPr>
        <w:t>acking</w:t>
      </w:r>
      <w:r w:rsidR="00DF320B">
        <w:rPr>
          <w:rFonts w:ascii="Comic Sans MS" w:hAnsi="Comic Sans MS" w:cs="Segoe UI Semibold"/>
          <w:sz w:val="24"/>
          <w:szCs w:val="24"/>
        </w:rPr>
        <w:t xml:space="preserve"> </w:t>
      </w:r>
      <w:r w:rsidR="00CF2A3E">
        <w:rPr>
          <w:rFonts w:ascii="Comic Sans MS" w:hAnsi="Comic Sans MS" w:cs="Segoe UI Semibold"/>
          <w:sz w:val="24"/>
          <w:szCs w:val="24"/>
        </w:rPr>
        <w:t>:</w:t>
      </w:r>
      <w:proofErr w:type="gramEnd"/>
      <w:r w:rsidR="00CF2A3E">
        <w:rPr>
          <w:rFonts w:ascii="Comic Sans MS" w:hAnsi="Comic Sans MS" w:cs="Segoe UI Semibold"/>
          <w:sz w:val="24"/>
          <w:szCs w:val="24"/>
        </w:rPr>
        <w:t xml:space="preserve"> Git tracks changes in multiple</w:t>
      </w:r>
      <w:r w:rsidR="00580910">
        <w:rPr>
          <w:rFonts w:ascii="Comic Sans MS" w:hAnsi="Comic Sans MS" w:cs="Segoe UI Semibold"/>
          <w:sz w:val="24"/>
          <w:szCs w:val="24"/>
        </w:rPr>
        <w:t xml:space="preserve"> files across projects.</w:t>
      </w:r>
    </w:p>
    <w:p w14:paraId="07504996" w14:textId="45633468" w:rsidR="00580910" w:rsidRDefault="00580910" w:rsidP="00A01F81">
      <w:pPr>
        <w:pStyle w:val="ListParagraph"/>
        <w:numPr>
          <w:ilvl w:val="0"/>
          <w:numId w:val="30"/>
        </w:numPr>
        <w:rPr>
          <w:rFonts w:ascii="Comic Sans MS" w:hAnsi="Comic Sans MS" w:cs="Segoe UI Semibold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 xml:space="preserve">Version </w:t>
      </w:r>
      <w:proofErr w:type="gramStart"/>
      <w:r>
        <w:rPr>
          <w:rFonts w:ascii="Comic Sans MS" w:hAnsi="Comic Sans MS" w:cs="Segoe UI Semibold"/>
          <w:sz w:val="24"/>
          <w:szCs w:val="24"/>
        </w:rPr>
        <w:t>Maintenance :</w:t>
      </w:r>
      <w:proofErr w:type="gramEnd"/>
      <w:r>
        <w:rPr>
          <w:rFonts w:ascii="Comic Sans MS" w:hAnsi="Comic Sans MS" w:cs="Segoe UI Semibold"/>
          <w:sz w:val="24"/>
          <w:szCs w:val="24"/>
        </w:rPr>
        <w:t xml:space="preserve"> It kee</w:t>
      </w:r>
      <w:r w:rsidR="001F4FC2">
        <w:rPr>
          <w:rFonts w:ascii="Comic Sans MS" w:hAnsi="Comic Sans MS" w:cs="Segoe UI Semibold"/>
          <w:sz w:val="24"/>
          <w:szCs w:val="24"/>
        </w:rPr>
        <w:t>ps different versions of the same file.</w:t>
      </w:r>
    </w:p>
    <w:p w14:paraId="30B35680" w14:textId="29B44378" w:rsidR="001F4FC2" w:rsidRDefault="001F4FC2" w:rsidP="00A01F81">
      <w:pPr>
        <w:pStyle w:val="ListParagraph"/>
        <w:numPr>
          <w:ilvl w:val="0"/>
          <w:numId w:val="30"/>
        </w:numPr>
        <w:rPr>
          <w:rFonts w:ascii="Comic Sans MS" w:hAnsi="Comic Sans MS" w:cs="Segoe UI Semibold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 xml:space="preserve">Platform </w:t>
      </w:r>
      <w:proofErr w:type="gramStart"/>
      <w:r w:rsidR="009F0803">
        <w:rPr>
          <w:rFonts w:ascii="Comic Sans MS" w:hAnsi="Comic Sans MS" w:cs="Segoe UI Semibold"/>
          <w:sz w:val="24"/>
          <w:szCs w:val="24"/>
        </w:rPr>
        <w:t>Flexibility :</w:t>
      </w:r>
      <w:proofErr w:type="gramEnd"/>
      <w:r w:rsidR="009F0803">
        <w:rPr>
          <w:rFonts w:ascii="Comic Sans MS" w:hAnsi="Comic Sans MS" w:cs="Segoe UI Semibold"/>
          <w:sz w:val="24"/>
          <w:szCs w:val="24"/>
        </w:rPr>
        <w:t xml:space="preserve"> Git works on any Platform.</w:t>
      </w:r>
    </w:p>
    <w:p w14:paraId="587E808C" w14:textId="6F085700" w:rsidR="009F0803" w:rsidRDefault="009F0803" w:rsidP="00A01F81">
      <w:pPr>
        <w:pStyle w:val="ListParagraph"/>
        <w:numPr>
          <w:ilvl w:val="0"/>
          <w:numId w:val="30"/>
        </w:numPr>
        <w:rPr>
          <w:rFonts w:ascii="Comic Sans MS" w:hAnsi="Comic Sans MS" w:cs="Segoe UI Semibold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>Free and Open</w:t>
      </w:r>
      <w:r w:rsidR="00C30D24">
        <w:rPr>
          <w:rFonts w:ascii="Comic Sans MS" w:hAnsi="Comic Sans MS" w:cs="Segoe UI Semibold"/>
          <w:sz w:val="24"/>
          <w:szCs w:val="24"/>
        </w:rPr>
        <w:t>-</w:t>
      </w:r>
      <w:proofErr w:type="gramStart"/>
      <w:r w:rsidR="00C30D24">
        <w:rPr>
          <w:rFonts w:ascii="Comic Sans MS" w:hAnsi="Comic Sans MS" w:cs="Segoe UI Semibold"/>
          <w:sz w:val="24"/>
          <w:szCs w:val="24"/>
        </w:rPr>
        <w:t>Source :</w:t>
      </w:r>
      <w:proofErr w:type="gramEnd"/>
      <w:r w:rsidR="00C30D24">
        <w:rPr>
          <w:rFonts w:ascii="Comic Sans MS" w:hAnsi="Comic Sans MS" w:cs="Segoe UI Semibold"/>
          <w:sz w:val="24"/>
          <w:szCs w:val="24"/>
        </w:rPr>
        <w:t xml:space="preserve"> It’s free to use and open for anyone to modify.</w:t>
      </w:r>
    </w:p>
    <w:p w14:paraId="1A197CB6" w14:textId="1F2F3EBA" w:rsidR="00C30D24" w:rsidRDefault="001E6A17" w:rsidP="00A01F81">
      <w:pPr>
        <w:pStyle w:val="ListParagraph"/>
        <w:numPr>
          <w:ilvl w:val="0"/>
          <w:numId w:val="30"/>
        </w:numPr>
        <w:rPr>
          <w:rFonts w:ascii="Comic Sans MS" w:hAnsi="Comic Sans MS" w:cs="Segoe UI Semibold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 xml:space="preserve">Efficient </w:t>
      </w:r>
      <w:proofErr w:type="gramStart"/>
      <w:r>
        <w:rPr>
          <w:rFonts w:ascii="Comic Sans MS" w:hAnsi="Comic Sans MS" w:cs="Segoe UI Semibold"/>
          <w:sz w:val="24"/>
          <w:szCs w:val="24"/>
        </w:rPr>
        <w:t>Handling :</w:t>
      </w:r>
      <w:proofErr w:type="gramEnd"/>
      <w:r>
        <w:rPr>
          <w:rFonts w:ascii="Comic Sans MS" w:hAnsi="Comic Sans MS" w:cs="Segoe UI Semibold"/>
          <w:sz w:val="24"/>
          <w:szCs w:val="24"/>
        </w:rPr>
        <w:t xml:space="preserve"> Git handles large project</w:t>
      </w:r>
      <w:r w:rsidR="00756F17">
        <w:rPr>
          <w:rFonts w:ascii="Comic Sans MS" w:hAnsi="Comic Sans MS" w:cs="Segoe UI Semibold"/>
          <w:sz w:val="24"/>
          <w:szCs w:val="24"/>
        </w:rPr>
        <w:t>s well.</w:t>
      </w:r>
    </w:p>
    <w:p w14:paraId="1E75DEC9" w14:textId="5D7F3AD5" w:rsidR="00756F17" w:rsidRDefault="00756F17" w:rsidP="00A01F81">
      <w:pPr>
        <w:pStyle w:val="ListParagraph"/>
        <w:numPr>
          <w:ilvl w:val="0"/>
          <w:numId w:val="30"/>
        </w:numPr>
        <w:rPr>
          <w:rFonts w:ascii="Comic Sans MS" w:hAnsi="Comic Sans MS" w:cs="Segoe UI Semibold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>Time-</w:t>
      </w:r>
      <w:proofErr w:type="gramStart"/>
      <w:r>
        <w:rPr>
          <w:rFonts w:ascii="Comic Sans MS" w:hAnsi="Comic Sans MS" w:cs="Segoe UI Semibold"/>
          <w:sz w:val="24"/>
          <w:szCs w:val="24"/>
        </w:rPr>
        <w:t>Saving :</w:t>
      </w:r>
      <w:proofErr w:type="gramEnd"/>
      <w:r>
        <w:rPr>
          <w:rFonts w:ascii="Comic Sans MS" w:hAnsi="Comic Sans MS" w:cs="Segoe UI Semibold"/>
          <w:sz w:val="24"/>
          <w:szCs w:val="24"/>
        </w:rPr>
        <w:t xml:space="preserve"> Developers can fetch updates and create pull requests</w:t>
      </w:r>
      <w:r w:rsidR="00561EE9">
        <w:rPr>
          <w:rFonts w:ascii="Comic Sans MS" w:hAnsi="Comic Sans MS" w:cs="Segoe UI Semibold"/>
          <w:sz w:val="24"/>
          <w:szCs w:val="24"/>
        </w:rPr>
        <w:t xml:space="preserve"> seamlessly.</w:t>
      </w:r>
    </w:p>
    <w:p w14:paraId="406681D0" w14:textId="2988CC4E" w:rsidR="00561EE9" w:rsidRPr="002E233C" w:rsidRDefault="00CE3B21" w:rsidP="00A01F81">
      <w:pPr>
        <w:pStyle w:val="ListParagraph"/>
        <w:numPr>
          <w:ilvl w:val="0"/>
          <w:numId w:val="30"/>
        </w:numPr>
        <w:rPr>
          <w:rFonts w:ascii="Comic Sans MS" w:hAnsi="Comic Sans MS" w:cs="Segoe UI Semibold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 xml:space="preserve">Modern Version </w:t>
      </w:r>
      <w:proofErr w:type="gramStart"/>
      <w:r>
        <w:rPr>
          <w:rFonts w:ascii="Comic Sans MS" w:hAnsi="Comic Sans MS" w:cs="Segoe UI Semibold"/>
          <w:sz w:val="24"/>
          <w:szCs w:val="24"/>
        </w:rPr>
        <w:t>Control :</w:t>
      </w:r>
      <w:proofErr w:type="gramEnd"/>
      <w:r>
        <w:rPr>
          <w:rFonts w:ascii="Comic Sans MS" w:hAnsi="Comic Sans MS" w:cs="Segoe UI Semibold"/>
          <w:sz w:val="24"/>
          <w:szCs w:val="24"/>
        </w:rPr>
        <w:t xml:space="preserve"> Git is a 3</w:t>
      </w:r>
      <w:r w:rsidRPr="00CE3B21">
        <w:rPr>
          <w:rFonts w:ascii="Comic Sans MS" w:hAnsi="Comic Sans MS" w:cs="Segoe UI Semibold"/>
          <w:sz w:val="24"/>
          <w:szCs w:val="24"/>
          <w:vertAlign w:val="superscript"/>
        </w:rPr>
        <w:t>rd</w:t>
      </w:r>
      <w:r>
        <w:rPr>
          <w:rFonts w:ascii="Comic Sans MS" w:hAnsi="Comic Sans MS" w:cs="Segoe UI Semibold"/>
          <w:sz w:val="24"/>
          <w:szCs w:val="24"/>
        </w:rPr>
        <w:t xml:space="preserve"> Generation Version Control System (VCS).</w:t>
      </w:r>
    </w:p>
    <w:p w14:paraId="19181630" w14:textId="77777777" w:rsidR="00993539" w:rsidRPr="00DF320B" w:rsidRDefault="00993539" w:rsidP="00993539">
      <w:pPr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</w:pPr>
      <w:r w:rsidRPr="00DF320B"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  <w:t>HISTORY OF VCS/GIT</w:t>
      </w:r>
    </w:p>
    <w:p w14:paraId="4A2E6266" w14:textId="0C5C6D37" w:rsidR="00170081" w:rsidRDefault="004A03B8" w:rsidP="00993539">
      <w:pPr>
        <w:rPr>
          <w:rFonts w:ascii="Comic Sans MS" w:hAnsi="Comic Sans MS" w:cs="Segoe UI Semibold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>Linus Torvalds, the creator of Linux, developed Git in 2005 to manage Linux kernel Development.</w:t>
      </w:r>
    </w:p>
    <w:p w14:paraId="4C17FC17" w14:textId="77777777" w:rsidR="00993539" w:rsidRPr="002E233C" w:rsidRDefault="00993539" w:rsidP="00993539">
      <w:p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noProof/>
          <w:sz w:val="24"/>
          <w:szCs w:val="24"/>
        </w:rPr>
        <w:drawing>
          <wp:inline distT="0" distB="0" distL="0" distR="0" wp14:anchorId="7CA5E6ED" wp14:editId="039917D9">
            <wp:extent cx="5674995" cy="2049780"/>
            <wp:effectExtent l="0" t="0" r="190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9" t="16307" r="7815" b="12553"/>
                    <a:stretch/>
                  </pic:blipFill>
                  <pic:spPr bwMode="auto">
                    <a:xfrm>
                      <a:off x="0" y="0"/>
                      <a:ext cx="5723642" cy="2067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ED13A" w14:textId="4A870A23" w:rsidR="00993539" w:rsidRPr="00A406EA" w:rsidRDefault="00993539" w:rsidP="00A01F81">
      <w:pPr>
        <w:pStyle w:val="ListParagraph"/>
        <w:numPr>
          <w:ilvl w:val="0"/>
          <w:numId w:val="38"/>
        </w:numPr>
        <w:rPr>
          <w:rFonts w:ascii="Comic Sans MS" w:hAnsi="Comic Sans MS" w:cs="Segoe UI Semibold"/>
          <w:sz w:val="24"/>
          <w:szCs w:val="24"/>
        </w:rPr>
      </w:pPr>
      <w:r w:rsidRPr="00A406EA">
        <w:rPr>
          <w:rFonts w:ascii="Comic Sans MS" w:hAnsi="Comic Sans MS" w:cs="Segoe UI Semibold"/>
          <w:sz w:val="24"/>
          <w:szCs w:val="24"/>
        </w:rPr>
        <w:t xml:space="preserve">SCCM </w:t>
      </w:r>
      <w:r w:rsidR="009B32D3">
        <w:rPr>
          <w:rFonts w:ascii="Comic Sans MS" w:hAnsi="Comic Sans MS" w:cs="Segoe UI Semibold"/>
          <w:sz w:val="24"/>
          <w:szCs w:val="24"/>
        </w:rPr>
        <w:t>(Source Code Control Management)</w:t>
      </w:r>
      <w:r w:rsidRPr="00A406EA">
        <w:rPr>
          <w:rFonts w:ascii="Comic Sans MS" w:hAnsi="Comic Sans MS" w:cs="Segoe UI Semibold"/>
          <w:sz w:val="24"/>
          <w:szCs w:val="24"/>
        </w:rPr>
        <w:t xml:space="preserve"> [1972]</w:t>
      </w:r>
    </w:p>
    <w:p w14:paraId="521D73DD" w14:textId="132897E1" w:rsidR="00993539" w:rsidRPr="00DD7C10" w:rsidRDefault="00993539" w:rsidP="00A01F81">
      <w:pPr>
        <w:pStyle w:val="ListParagraph"/>
        <w:numPr>
          <w:ilvl w:val="0"/>
          <w:numId w:val="39"/>
        </w:numPr>
        <w:rPr>
          <w:rFonts w:ascii="Comic Sans MS" w:hAnsi="Comic Sans MS" w:cs="Segoe UI Semibold"/>
          <w:sz w:val="24"/>
          <w:szCs w:val="24"/>
        </w:rPr>
      </w:pPr>
      <w:r w:rsidRPr="00DD7C10">
        <w:rPr>
          <w:rFonts w:ascii="Comic Sans MS" w:hAnsi="Comic Sans MS" w:cs="Segoe UI Semibold"/>
          <w:sz w:val="24"/>
          <w:szCs w:val="24"/>
        </w:rPr>
        <w:t>It tracks only single file and single user</w:t>
      </w:r>
      <w:r w:rsidR="00DD7C10">
        <w:rPr>
          <w:rFonts w:ascii="Comic Sans MS" w:hAnsi="Comic Sans MS" w:cs="Segoe UI Semibold"/>
          <w:sz w:val="24"/>
          <w:szCs w:val="24"/>
        </w:rPr>
        <w:t>.</w:t>
      </w:r>
    </w:p>
    <w:p w14:paraId="4EF2BE4D" w14:textId="4920B92A" w:rsidR="00993539" w:rsidRPr="00DD7C10" w:rsidRDefault="00993539" w:rsidP="00A01F81">
      <w:pPr>
        <w:pStyle w:val="ListParagraph"/>
        <w:numPr>
          <w:ilvl w:val="0"/>
          <w:numId w:val="38"/>
        </w:numPr>
        <w:rPr>
          <w:rFonts w:ascii="Comic Sans MS" w:hAnsi="Comic Sans MS" w:cs="Segoe UI Semibold"/>
          <w:sz w:val="24"/>
          <w:szCs w:val="24"/>
        </w:rPr>
      </w:pPr>
      <w:r w:rsidRPr="00DD7C10">
        <w:rPr>
          <w:rFonts w:ascii="Comic Sans MS" w:hAnsi="Comic Sans MS" w:cs="Segoe UI Semibold"/>
          <w:sz w:val="24"/>
          <w:szCs w:val="24"/>
        </w:rPr>
        <w:t xml:space="preserve">RCS </w:t>
      </w:r>
      <w:r w:rsidR="00DD7C10">
        <w:rPr>
          <w:rFonts w:ascii="Comic Sans MS" w:hAnsi="Comic Sans MS" w:cs="Segoe UI Semibold"/>
          <w:sz w:val="24"/>
          <w:szCs w:val="24"/>
        </w:rPr>
        <w:t>(</w:t>
      </w:r>
      <w:r w:rsidRPr="00DD7C10">
        <w:rPr>
          <w:rFonts w:ascii="Comic Sans MS" w:hAnsi="Comic Sans MS" w:cs="Segoe UI Semibold"/>
          <w:sz w:val="24"/>
          <w:szCs w:val="24"/>
        </w:rPr>
        <w:t xml:space="preserve">Revision </w:t>
      </w:r>
      <w:r w:rsidR="00DD7C10">
        <w:rPr>
          <w:rFonts w:ascii="Comic Sans MS" w:hAnsi="Comic Sans MS" w:cs="Segoe UI Semibold"/>
          <w:sz w:val="24"/>
          <w:szCs w:val="24"/>
        </w:rPr>
        <w:t>C</w:t>
      </w:r>
      <w:r w:rsidRPr="00DD7C10">
        <w:rPr>
          <w:rFonts w:ascii="Comic Sans MS" w:hAnsi="Comic Sans MS" w:cs="Segoe UI Semibold"/>
          <w:sz w:val="24"/>
          <w:szCs w:val="24"/>
        </w:rPr>
        <w:t xml:space="preserve">ontrol </w:t>
      </w:r>
      <w:r w:rsidR="00DD7C10">
        <w:rPr>
          <w:rFonts w:ascii="Comic Sans MS" w:hAnsi="Comic Sans MS" w:cs="Segoe UI Semibold"/>
          <w:sz w:val="24"/>
          <w:szCs w:val="24"/>
        </w:rPr>
        <w:t>S</w:t>
      </w:r>
      <w:r w:rsidRPr="00DD7C10">
        <w:rPr>
          <w:rFonts w:ascii="Comic Sans MS" w:hAnsi="Comic Sans MS" w:cs="Segoe UI Semibold"/>
          <w:sz w:val="24"/>
          <w:szCs w:val="24"/>
        </w:rPr>
        <w:t>ystem</w:t>
      </w:r>
      <w:r w:rsidR="00DD7C10">
        <w:rPr>
          <w:rFonts w:ascii="Comic Sans MS" w:hAnsi="Comic Sans MS" w:cs="Segoe UI Semibold"/>
          <w:sz w:val="24"/>
          <w:szCs w:val="24"/>
        </w:rPr>
        <w:t>)</w:t>
      </w:r>
    </w:p>
    <w:p w14:paraId="517B61B8" w14:textId="1FA99C41" w:rsidR="00993539" w:rsidRPr="008914EB" w:rsidRDefault="00993539" w:rsidP="00A01F81">
      <w:pPr>
        <w:pStyle w:val="ListParagraph"/>
        <w:numPr>
          <w:ilvl w:val="0"/>
          <w:numId w:val="39"/>
        </w:numPr>
        <w:rPr>
          <w:rFonts w:ascii="Comic Sans MS" w:hAnsi="Comic Sans MS" w:cs="Segoe UI Semibold"/>
          <w:sz w:val="24"/>
          <w:szCs w:val="24"/>
        </w:rPr>
      </w:pPr>
      <w:r w:rsidRPr="000F73E3">
        <w:rPr>
          <w:rFonts w:ascii="Comic Sans MS" w:hAnsi="Comic Sans MS" w:cs="Segoe UI Semibold"/>
          <w:sz w:val="24"/>
          <w:szCs w:val="24"/>
        </w:rPr>
        <w:t xml:space="preserve">It tracks multiple files but not directories and </w:t>
      </w:r>
      <w:r w:rsidR="007369E2" w:rsidRPr="008914EB">
        <w:rPr>
          <w:rFonts w:ascii="Comic Sans MS" w:hAnsi="Comic Sans MS" w:cs="Segoe UI Semibold"/>
          <w:sz w:val="24"/>
          <w:szCs w:val="24"/>
        </w:rPr>
        <w:t>T</w:t>
      </w:r>
      <w:r w:rsidRPr="008914EB">
        <w:rPr>
          <w:rFonts w:ascii="Comic Sans MS" w:hAnsi="Comic Sans MS" w:cs="Segoe UI Semibold"/>
          <w:sz w:val="24"/>
          <w:szCs w:val="24"/>
        </w:rPr>
        <w:t xml:space="preserve">racks </w:t>
      </w:r>
      <w:r w:rsidR="007369E2" w:rsidRPr="008914EB">
        <w:rPr>
          <w:rFonts w:ascii="Comic Sans MS" w:hAnsi="Comic Sans MS" w:cs="Segoe UI Semibold"/>
          <w:sz w:val="24"/>
          <w:szCs w:val="24"/>
        </w:rPr>
        <w:t xml:space="preserve">changes by </w:t>
      </w:r>
      <w:r w:rsidRPr="008914EB">
        <w:rPr>
          <w:rFonts w:ascii="Comic Sans MS" w:hAnsi="Comic Sans MS" w:cs="Segoe UI Semibold"/>
          <w:sz w:val="24"/>
          <w:szCs w:val="24"/>
        </w:rPr>
        <w:t>single user</w:t>
      </w:r>
    </w:p>
    <w:p w14:paraId="0560B035" w14:textId="25F4CC22" w:rsidR="00993539" w:rsidRPr="007369E2" w:rsidRDefault="00993539" w:rsidP="00A01F81">
      <w:pPr>
        <w:pStyle w:val="ListParagraph"/>
        <w:numPr>
          <w:ilvl w:val="0"/>
          <w:numId w:val="38"/>
        </w:numPr>
        <w:rPr>
          <w:rFonts w:ascii="Comic Sans MS" w:hAnsi="Comic Sans MS" w:cs="Segoe UI Semibold"/>
          <w:sz w:val="24"/>
          <w:szCs w:val="24"/>
        </w:rPr>
      </w:pPr>
      <w:r w:rsidRPr="007369E2">
        <w:rPr>
          <w:rFonts w:ascii="Comic Sans MS" w:hAnsi="Comic Sans MS" w:cs="Segoe UI Semibold"/>
          <w:sz w:val="24"/>
          <w:szCs w:val="24"/>
        </w:rPr>
        <w:t>CVS</w:t>
      </w:r>
      <w:r w:rsidR="007369E2">
        <w:rPr>
          <w:rFonts w:ascii="Comic Sans MS" w:hAnsi="Comic Sans MS" w:cs="Segoe UI Semibold"/>
          <w:sz w:val="24"/>
          <w:szCs w:val="24"/>
        </w:rPr>
        <w:t xml:space="preserve"> (</w:t>
      </w:r>
      <w:r w:rsidRPr="007369E2">
        <w:rPr>
          <w:rFonts w:ascii="Comic Sans MS" w:hAnsi="Comic Sans MS" w:cs="Segoe UI Semibold"/>
          <w:sz w:val="24"/>
          <w:szCs w:val="24"/>
        </w:rPr>
        <w:t xml:space="preserve">Concurrent </w:t>
      </w:r>
      <w:r w:rsidR="00B42B19">
        <w:rPr>
          <w:rFonts w:ascii="Comic Sans MS" w:hAnsi="Comic Sans MS" w:cs="Segoe UI Semibold"/>
          <w:sz w:val="24"/>
          <w:szCs w:val="24"/>
        </w:rPr>
        <w:t>V</w:t>
      </w:r>
      <w:r w:rsidRPr="007369E2">
        <w:rPr>
          <w:rFonts w:ascii="Comic Sans MS" w:hAnsi="Comic Sans MS" w:cs="Segoe UI Semibold"/>
          <w:sz w:val="24"/>
          <w:szCs w:val="24"/>
        </w:rPr>
        <w:t xml:space="preserve">ersion </w:t>
      </w:r>
      <w:r w:rsidR="00B42B19">
        <w:rPr>
          <w:rFonts w:ascii="Comic Sans MS" w:hAnsi="Comic Sans MS" w:cs="Segoe UI Semibold"/>
          <w:sz w:val="24"/>
          <w:szCs w:val="24"/>
        </w:rPr>
        <w:t>S</w:t>
      </w:r>
      <w:r w:rsidRPr="007369E2">
        <w:rPr>
          <w:rFonts w:ascii="Comic Sans MS" w:hAnsi="Comic Sans MS" w:cs="Segoe UI Semibold"/>
          <w:sz w:val="24"/>
          <w:szCs w:val="24"/>
        </w:rPr>
        <w:t>ystem</w:t>
      </w:r>
      <w:r w:rsidR="007369E2">
        <w:rPr>
          <w:rFonts w:ascii="Comic Sans MS" w:hAnsi="Comic Sans MS" w:cs="Segoe UI Semibold"/>
          <w:sz w:val="24"/>
          <w:szCs w:val="24"/>
        </w:rPr>
        <w:t>)</w:t>
      </w:r>
    </w:p>
    <w:p w14:paraId="695484FE" w14:textId="37110634" w:rsidR="00993539" w:rsidRPr="008914EB" w:rsidRDefault="00993539" w:rsidP="00A01F81">
      <w:pPr>
        <w:pStyle w:val="ListParagraph"/>
        <w:numPr>
          <w:ilvl w:val="0"/>
          <w:numId w:val="39"/>
        </w:numPr>
        <w:rPr>
          <w:rFonts w:ascii="Comic Sans MS" w:hAnsi="Comic Sans MS" w:cs="Segoe UI Semibold"/>
          <w:sz w:val="24"/>
          <w:szCs w:val="24"/>
        </w:rPr>
      </w:pPr>
      <w:r w:rsidRPr="008914EB">
        <w:rPr>
          <w:rFonts w:ascii="Comic Sans MS" w:hAnsi="Comic Sans MS" w:cs="Segoe UI Semibold"/>
          <w:sz w:val="24"/>
          <w:szCs w:val="24"/>
        </w:rPr>
        <w:t xml:space="preserve">It tracks multiple files and directories but it tracks </w:t>
      </w:r>
      <w:r w:rsidR="00B42B19">
        <w:rPr>
          <w:rFonts w:ascii="Comic Sans MS" w:hAnsi="Comic Sans MS" w:cs="Segoe UI Semibold"/>
          <w:sz w:val="24"/>
          <w:szCs w:val="24"/>
        </w:rPr>
        <w:t>changes by</w:t>
      </w:r>
      <w:r w:rsidRPr="008914EB">
        <w:rPr>
          <w:rFonts w:ascii="Comic Sans MS" w:hAnsi="Comic Sans MS" w:cs="Segoe UI Semibold"/>
          <w:sz w:val="24"/>
          <w:szCs w:val="24"/>
        </w:rPr>
        <w:t xml:space="preserve"> single user </w:t>
      </w:r>
    </w:p>
    <w:p w14:paraId="6A7EF6C3" w14:textId="543E3123" w:rsidR="00993539" w:rsidRPr="00B42B19" w:rsidRDefault="00993539" w:rsidP="00A01F81">
      <w:pPr>
        <w:pStyle w:val="ListParagraph"/>
        <w:numPr>
          <w:ilvl w:val="0"/>
          <w:numId w:val="38"/>
        </w:numPr>
        <w:rPr>
          <w:rFonts w:ascii="Comic Sans MS" w:hAnsi="Comic Sans MS" w:cs="Segoe UI Semibold"/>
          <w:sz w:val="24"/>
          <w:szCs w:val="24"/>
        </w:rPr>
      </w:pPr>
      <w:r w:rsidRPr="00B42B19">
        <w:rPr>
          <w:rFonts w:ascii="Comic Sans MS" w:hAnsi="Comic Sans MS" w:cs="Segoe UI Semibold"/>
          <w:sz w:val="24"/>
          <w:szCs w:val="24"/>
        </w:rPr>
        <w:t xml:space="preserve">SVN </w:t>
      </w:r>
      <w:r w:rsidR="00B42B19">
        <w:rPr>
          <w:rFonts w:ascii="Comic Sans MS" w:hAnsi="Comic Sans MS" w:cs="Segoe UI Semibold"/>
          <w:sz w:val="24"/>
          <w:szCs w:val="24"/>
        </w:rPr>
        <w:t>(</w:t>
      </w:r>
      <w:r w:rsidRPr="00B42B19">
        <w:rPr>
          <w:rFonts w:ascii="Comic Sans MS" w:hAnsi="Comic Sans MS" w:cs="Segoe UI Semibold"/>
          <w:sz w:val="24"/>
          <w:szCs w:val="24"/>
        </w:rPr>
        <w:t>Sub-</w:t>
      </w:r>
      <w:r w:rsidR="00B42B19">
        <w:rPr>
          <w:rFonts w:ascii="Comic Sans MS" w:hAnsi="Comic Sans MS" w:cs="Segoe UI Semibold"/>
          <w:sz w:val="24"/>
          <w:szCs w:val="24"/>
        </w:rPr>
        <w:t>V</w:t>
      </w:r>
      <w:r w:rsidRPr="00B42B19">
        <w:rPr>
          <w:rFonts w:ascii="Comic Sans MS" w:hAnsi="Comic Sans MS" w:cs="Segoe UI Semibold"/>
          <w:sz w:val="24"/>
          <w:szCs w:val="24"/>
        </w:rPr>
        <w:t>ersion</w:t>
      </w:r>
      <w:r w:rsidR="00B42B19">
        <w:rPr>
          <w:rFonts w:ascii="Comic Sans MS" w:hAnsi="Comic Sans MS" w:cs="Segoe UI Semibold"/>
          <w:sz w:val="24"/>
          <w:szCs w:val="24"/>
        </w:rPr>
        <w:t>)</w:t>
      </w:r>
      <w:r w:rsidRPr="00B42B19">
        <w:rPr>
          <w:rFonts w:ascii="Comic Sans MS" w:hAnsi="Comic Sans MS" w:cs="Segoe UI Semibold"/>
          <w:sz w:val="24"/>
          <w:szCs w:val="24"/>
        </w:rPr>
        <w:t xml:space="preserve"> [2000]</w:t>
      </w:r>
    </w:p>
    <w:p w14:paraId="23CD85A9" w14:textId="0A4CF906" w:rsidR="00993539" w:rsidRPr="00615F4C" w:rsidRDefault="00993539" w:rsidP="00A01F81">
      <w:pPr>
        <w:pStyle w:val="ListParagraph"/>
        <w:numPr>
          <w:ilvl w:val="0"/>
          <w:numId w:val="39"/>
        </w:numPr>
        <w:rPr>
          <w:rFonts w:ascii="Comic Sans MS" w:hAnsi="Comic Sans MS" w:cs="Segoe UI Semibold"/>
          <w:sz w:val="24"/>
          <w:szCs w:val="24"/>
        </w:rPr>
      </w:pPr>
      <w:r w:rsidRPr="00615F4C">
        <w:rPr>
          <w:rFonts w:ascii="Comic Sans MS" w:hAnsi="Comic Sans MS" w:cs="Segoe UI Semibold"/>
          <w:sz w:val="24"/>
          <w:szCs w:val="24"/>
        </w:rPr>
        <w:t>It tracks multiple files and directories as well as multi user.</w:t>
      </w:r>
    </w:p>
    <w:p w14:paraId="1E8D70AD" w14:textId="66F86689" w:rsidR="00993539" w:rsidRPr="00615F4C" w:rsidRDefault="00993539" w:rsidP="00A01F81">
      <w:pPr>
        <w:pStyle w:val="ListParagraph"/>
        <w:numPr>
          <w:ilvl w:val="0"/>
          <w:numId w:val="38"/>
        </w:numPr>
        <w:rPr>
          <w:rFonts w:ascii="Comic Sans MS" w:hAnsi="Comic Sans MS" w:cs="Segoe UI Semibold"/>
          <w:sz w:val="24"/>
          <w:szCs w:val="24"/>
        </w:rPr>
      </w:pPr>
      <w:r w:rsidRPr="00615F4C">
        <w:rPr>
          <w:rFonts w:ascii="Comic Sans MS" w:hAnsi="Comic Sans MS" w:cs="Segoe UI Semibold"/>
          <w:sz w:val="24"/>
          <w:szCs w:val="24"/>
        </w:rPr>
        <w:t xml:space="preserve">GIT </w:t>
      </w:r>
      <w:r w:rsidR="00615F4C">
        <w:rPr>
          <w:rFonts w:ascii="Comic Sans MS" w:hAnsi="Comic Sans MS" w:cs="Segoe UI Semibold"/>
          <w:sz w:val="24"/>
          <w:szCs w:val="24"/>
        </w:rPr>
        <w:t>(</w:t>
      </w:r>
      <w:r w:rsidRPr="00615F4C">
        <w:rPr>
          <w:rFonts w:ascii="Comic Sans MS" w:hAnsi="Comic Sans MS" w:cs="Segoe UI Semibold"/>
          <w:sz w:val="24"/>
          <w:szCs w:val="24"/>
        </w:rPr>
        <w:t xml:space="preserve">Global </w:t>
      </w:r>
      <w:r w:rsidR="00615F4C">
        <w:rPr>
          <w:rFonts w:ascii="Comic Sans MS" w:hAnsi="Comic Sans MS" w:cs="Segoe UI Semibold"/>
          <w:sz w:val="24"/>
          <w:szCs w:val="24"/>
        </w:rPr>
        <w:t>I</w:t>
      </w:r>
      <w:r w:rsidRPr="00615F4C">
        <w:rPr>
          <w:rFonts w:ascii="Comic Sans MS" w:hAnsi="Comic Sans MS" w:cs="Segoe UI Semibold"/>
          <w:sz w:val="24"/>
          <w:szCs w:val="24"/>
        </w:rPr>
        <w:t xml:space="preserve">nformation </w:t>
      </w:r>
      <w:r w:rsidR="00615F4C">
        <w:rPr>
          <w:rFonts w:ascii="Comic Sans MS" w:hAnsi="Comic Sans MS" w:cs="Segoe UI Semibold"/>
          <w:sz w:val="24"/>
          <w:szCs w:val="24"/>
        </w:rPr>
        <w:t>T</w:t>
      </w:r>
      <w:r w:rsidRPr="00615F4C">
        <w:rPr>
          <w:rFonts w:ascii="Comic Sans MS" w:hAnsi="Comic Sans MS" w:cs="Segoe UI Semibold"/>
          <w:sz w:val="24"/>
          <w:szCs w:val="24"/>
        </w:rPr>
        <w:t>racker</w:t>
      </w:r>
      <w:r w:rsidR="00615F4C">
        <w:rPr>
          <w:rFonts w:ascii="Comic Sans MS" w:hAnsi="Comic Sans MS" w:cs="Segoe UI Semibold"/>
          <w:sz w:val="24"/>
          <w:szCs w:val="24"/>
        </w:rPr>
        <w:t>)</w:t>
      </w:r>
      <w:r w:rsidRPr="00615F4C">
        <w:rPr>
          <w:rFonts w:ascii="Comic Sans MS" w:hAnsi="Comic Sans MS" w:cs="Segoe UI Semibold"/>
          <w:sz w:val="24"/>
          <w:szCs w:val="24"/>
        </w:rPr>
        <w:t xml:space="preserve"> [2005]</w:t>
      </w:r>
    </w:p>
    <w:p w14:paraId="6DA5183F" w14:textId="02801B42" w:rsidR="00481D67" w:rsidRDefault="00993539" w:rsidP="00A01F81">
      <w:pPr>
        <w:pStyle w:val="ListParagraph"/>
        <w:numPr>
          <w:ilvl w:val="0"/>
          <w:numId w:val="39"/>
        </w:numPr>
        <w:rPr>
          <w:rFonts w:ascii="Comic Sans MS" w:hAnsi="Comic Sans MS" w:cs="Segoe UI Semibold"/>
          <w:sz w:val="24"/>
          <w:szCs w:val="24"/>
        </w:rPr>
      </w:pPr>
      <w:r w:rsidRPr="00615F4C">
        <w:rPr>
          <w:rFonts w:ascii="Comic Sans MS" w:hAnsi="Comic Sans MS" w:cs="Segoe UI Semibold"/>
          <w:sz w:val="24"/>
          <w:szCs w:val="24"/>
        </w:rPr>
        <w:t>It tracks multiple files and directories as well as multi user</w:t>
      </w:r>
      <w:r w:rsidR="00615F4C">
        <w:rPr>
          <w:rFonts w:ascii="Comic Sans MS" w:hAnsi="Comic Sans MS" w:cs="Segoe UI Semibold"/>
          <w:sz w:val="24"/>
          <w:szCs w:val="24"/>
        </w:rPr>
        <w:t>.</w:t>
      </w:r>
    </w:p>
    <w:p w14:paraId="751F9CAF" w14:textId="007FE02F" w:rsidR="000D4A55" w:rsidRPr="00157EE3" w:rsidRDefault="00615F4C" w:rsidP="00A01F81">
      <w:pPr>
        <w:pStyle w:val="ListParagraph"/>
        <w:numPr>
          <w:ilvl w:val="0"/>
          <w:numId w:val="39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Because of Distributed Version Control System, we use git.</w:t>
      </w:r>
    </w:p>
    <w:p w14:paraId="000EDE13" w14:textId="77777777" w:rsidR="00993539" w:rsidRPr="008257C4" w:rsidRDefault="00993539" w:rsidP="00993539">
      <w:pPr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</w:pPr>
      <w:r w:rsidRPr="008257C4"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  <w:lastRenderedPageBreak/>
        <w:t>DISTRIBUTED VERSION CONTROL SYSTEM [DVCS]</w:t>
      </w:r>
    </w:p>
    <w:p w14:paraId="556A3BE5" w14:textId="77777777" w:rsidR="00993539" w:rsidRPr="002E233C" w:rsidRDefault="00993539" w:rsidP="00A01F81">
      <w:pPr>
        <w:pStyle w:val="ListParagraph"/>
        <w:numPr>
          <w:ilvl w:val="0"/>
          <w:numId w:val="14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DVCS is a type of version control system, helps multiple users collaborate on the same code by allowing them to make changes independently and then merge those changes into a particular repository. (or)</w:t>
      </w:r>
    </w:p>
    <w:p w14:paraId="6788947C" w14:textId="77777777" w:rsidR="00993539" w:rsidRPr="002E233C" w:rsidRDefault="00993539" w:rsidP="00A01F81">
      <w:pPr>
        <w:pStyle w:val="ListParagraph"/>
        <w:numPr>
          <w:ilvl w:val="0"/>
          <w:numId w:val="14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GIT tracks the changes you made (add, delete, create), So you have a record of what has been done and you can revert specific versions.</w:t>
      </w:r>
    </w:p>
    <w:p w14:paraId="7DB54DC8" w14:textId="77777777" w:rsidR="00993539" w:rsidRPr="002E233C" w:rsidRDefault="00993539" w:rsidP="00A01F81">
      <w:pPr>
        <w:pStyle w:val="ListParagraph"/>
        <w:numPr>
          <w:ilvl w:val="0"/>
          <w:numId w:val="14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It makes collaboration easy, allowing changes by multiple people to all merged into one source [one repo]</w:t>
      </w:r>
    </w:p>
    <w:p w14:paraId="2F75F1B6" w14:textId="77777777" w:rsidR="00993539" w:rsidRPr="002E233C" w:rsidRDefault="00993539" w:rsidP="00A01F81">
      <w:pPr>
        <w:pStyle w:val="ListParagraph"/>
        <w:numPr>
          <w:ilvl w:val="0"/>
          <w:numId w:val="15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Advantages Of DVCS</w:t>
      </w:r>
    </w:p>
    <w:p w14:paraId="5AC696ED" w14:textId="77777777" w:rsidR="00993539" w:rsidRPr="002E233C" w:rsidRDefault="00993539" w:rsidP="00A01F81">
      <w:pPr>
        <w:pStyle w:val="ListParagraph"/>
        <w:numPr>
          <w:ilvl w:val="1"/>
          <w:numId w:val="16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Backup copies in every team member’s local machine.</w:t>
      </w:r>
    </w:p>
    <w:p w14:paraId="0F98EAB3" w14:textId="5BC375DB" w:rsidR="00993539" w:rsidRPr="002E233C" w:rsidRDefault="00993539" w:rsidP="00A01F81">
      <w:pPr>
        <w:pStyle w:val="ListParagraph"/>
        <w:numPr>
          <w:ilvl w:val="1"/>
          <w:numId w:val="16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Fast merging and flexible branching</w:t>
      </w:r>
      <w:r w:rsidR="005A1A4C">
        <w:rPr>
          <w:rFonts w:ascii="Comic Sans MS" w:hAnsi="Comic Sans MS" w:cs="Segoe UI Semibold"/>
          <w:sz w:val="24"/>
          <w:szCs w:val="24"/>
        </w:rPr>
        <w:t>.</w:t>
      </w:r>
    </w:p>
    <w:p w14:paraId="78709E61" w14:textId="77777777" w:rsidR="00993539" w:rsidRPr="002E233C" w:rsidRDefault="00993539" w:rsidP="00A01F81">
      <w:pPr>
        <w:pStyle w:val="ListParagraph"/>
        <w:numPr>
          <w:ilvl w:val="1"/>
          <w:numId w:val="16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Rapid feedback and fewer merge conflicts.</w:t>
      </w:r>
    </w:p>
    <w:p w14:paraId="1378E8C6" w14:textId="6AEF5405" w:rsidR="00993539" w:rsidRPr="002E233C" w:rsidRDefault="00993539" w:rsidP="00A01F81">
      <w:pPr>
        <w:pStyle w:val="ListParagraph"/>
        <w:numPr>
          <w:ilvl w:val="1"/>
          <w:numId w:val="16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Flexible to work offline (doesn’t require internet connection, except push &amp; pull)</w:t>
      </w:r>
    </w:p>
    <w:p w14:paraId="2086BF62" w14:textId="77777777" w:rsidR="00993539" w:rsidRPr="008257C4" w:rsidRDefault="00993539" w:rsidP="00993539">
      <w:pPr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</w:pPr>
      <w:r w:rsidRPr="008257C4"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  <w:t xml:space="preserve">WHY GIT </w:t>
      </w:r>
    </w:p>
    <w:p w14:paraId="6C68E911" w14:textId="77777777" w:rsidR="00993539" w:rsidRPr="002E233C" w:rsidRDefault="00993539" w:rsidP="00993539">
      <w:p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Let’s take a scenario, </w:t>
      </w:r>
    </w:p>
    <w:p w14:paraId="0FC2228C" w14:textId="77777777" w:rsidR="00993539" w:rsidRPr="002E233C" w:rsidRDefault="00993539" w:rsidP="00A01F81">
      <w:pPr>
        <w:pStyle w:val="ListParagraph"/>
        <w:numPr>
          <w:ilvl w:val="0"/>
          <w:numId w:val="12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If the client asks you to develop application.</w:t>
      </w:r>
    </w:p>
    <w:p w14:paraId="25B40198" w14:textId="77777777" w:rsidR="00993539" w:rsidRPr="002E233C" w:rsidRDefault="00993539" w:rsidP="00A01F81">
      <w:pPr>
        <w:pStyle w:val="ListParagraph"/>
        <w:numPr>
          <w:ilvl w:val="0"/>
          <w:numId w:val="12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You can develop according to client requirements and you released version-1 of the application.</w:t>
      </w:r>
    </w:p>
    <w:p w14:paraId="05ADE88F" w14:textId="77777777" w:rsidR="00993539" w:rsidRPr="002E233C" w:rsidRDefault="00993539" w:rsidP="00A01F81">
      <w:pPr>
        <w:pStyle w:val="ListParagraph"/>
        <w:numPr>
          <w:ilvl w:val="0"/>
          <w:numId w:val="12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One year later, the client comes to you and asks to change the options in the application.</w:t>
      </w:r>
    </w:p>
    <w:p w14:paraId="7BBF5C3C" w14:textId="77777777" w:rsidR="00993539" w:rsidRPr="002E233C" w:rsidRDefault="00993539" w:rsidP="00A01F81">
      <w:pPr>
        <w:pStyle w:val="ListParagraph"/>
        <w:numPr>
          <w:ilvl w:val="0"/>
          <w:numId w:val="12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But unexpectedly the app got failed, In this case you can rollback to specific previous version.</w:t>
      </w:r>
    </w:p>
    <w:p w14:paraId="77426307" w14:textId="77777777" w:rsidR="00993539" w:rsidRPr="002E233C" w:rsidRDefault="00993539" w:rsidP="00A01F81">
      <w:pPr>
        <w:pStyle w:val="ListParagraph"/>
        <w:numPr>
          <w:ilvl w:val="0"/>
          <w:numId w:val="13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In This case, by using git we can comes back to previous version.</w:t>
      </w:r>
    </w:p>
    <w:p w14:paraId="151FDE66" w14:textId="1B1DBDAD" w:rsidR="00993539" w:rsidRPr="002E233C" w:rsidRDefault="002151B9" w:rsidP="00993539">
      <w:pPr>
        <w:rPr>
          <w:rFonts w:ascii="Comic Sans MS" w:hAnsi="Comic Sans MS" w:cs="Segoe UI Semibold"/>
          <w:sz w:val="24"/>
          <w:szCs w:val="24"/>
        </w:rPr>
      </w:pPr>
      <w:r w:rsidRPr="002151B9">
        <w:rPr>
          <w:rFonts w:ascii="Comic Sans MS" w:hAnsi="Comic Sans MS" w:cs="Segoe UI Semibold"/>
          <w:noProof/>
          <w:sz w:val="24"/>
          <w:szCs w:val="24"/>
        </w:rPr>
        <w:drawing>
          <wp:inline distT="0" distB="0" distL="0" distR="0" wp14:anchorId="1E2AB71A" wp14:editId="314516EF">
            <wp:extent cx="6645910" cy="1112520"/>
            <wp:effectExtent l="0" t="0" r="2540" b="0"/>
            <wp:docPr id="51035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54495" name=""/>
                    <pic:cNvPicPr/>
                  </pic:nvPicPr>
                  <pic:blipFill rotWithShape="1">
                    <a:blip r:embed="rId8"/>
                    <a:srcRect t="2667"/>
                    <a:stretch/>
                  </pic:blipFill>
                  <pic:spPr bwMode="auto">
                    <a:xfrm>
                      <a:off x="0" y="0"/>
                      <a:ext cx="6645910" cy="111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B4FA0" w14:textId="1126CFF1" w:rsidR="00E6257C" w:rsidRDefault="00E6257C" w:rsidP="00993539">
      <w:pPr>
        <w:rPr>
          <w:rFonts w:ascii="Comic Sans MS" w:hAnsi="Comic Sans MS" w:cs="Segoe UI Semibold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>Git Stages are 3 types:</w:t>
      </w:r>
    </w:p>
    <w:p w14:paraId="02A3A5AE" w14:textId="5BE84AD2" w:rsidR="00993539" w:rsidRPr="00C378CD" w:rsidRDefault="00993539" w:rsidP="00993539">
      <w:pPr>
        <w:rPr>
          <w:rFonts w:ascii="Comic Sans MS" w:hAnsi="Comic Sans MS" w:cs="Segoe UI Semibold"/>
          <w:color w:val="C00000"/>
          <w:sz w:val="24"/>
          <w:szCs w:val="24"/>
        </w:rPr>
      </w:pPr>
      <w:r w:rsidRPr="00C378CD">
        <w:rPr>
          <w:rFonts w:ascii="Comic Sans MS" w:hAnsi="Comic Sans MS" w:cs="Segoe UI Semibold"/>
          <w:color w:val="C00000"/>
          <w:sz w:val="24"/>
          <w:szCs w:val="24"/>
        </w:rPr>
        <w:t>1.Working Directory:</w:t>
      </w:r>
    </w:p>
    <w:p w14:paraId="636DC484" w14:textId="3CFA2184" w:rsidR="00E36298" w:rsidRDefault="004A5931" w:rsidP="00A01F81">
      <w:pPr>
        <w:pStyle w:val="ListParagraph"/>
        <w:numPr>
          <w:ilvl w:val="0"/>
          <w:numId w:val="17"/>
        </w:numPr>
        <w:rPr>
          <w:rFonts w:ascii="Comic Sans MS" w:hAnsi="Comic Sans MS" w:cs="Segoe UI Semibold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>This is where your project files are stored</w:t>
      </w:r>
      <w:r w:rsidR="00E36298">
        <w:rPr>
          <w:rFonts w:ascii="Comic Sans MS" w:hAnsi="Comic Sans MS" w:cs="Segoe UI Semibold"/>
          <w:sz w:val="24"/>
          <w:szCs w:val="24"/>
        </w:rPr>
        <w:t>.</w:t>
      </w:r>
    </w:p>
    <w:p w14:paraId="5B17C7A5" w14:textId="0C728CE4" w:rsidR="00993539" w:rsidRDefault="00A57E15" w:rsidP="00A01F81">
      <w:pPr>
        <w:pStyle w:val="ListParagraph"/>
        <w:numPr>
          <w:ilvl w:val="0"/>
          <w:numId w:val="17"/>
        </w:numPr>
        <w:rPr>
          <w:rFonts w:ascii="Comic Sans MS" w:hAnsi="Comic Sans MS" w:cs="Segoe UI Semibold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>Git doesn’t track these files by default</w:t>
      </w:r>
      <w:r w:rsidR="00E36298">
        <w:rPr>
          <w:rFonts w:ascii="Comic Sans MS" w:hAnsi="Comic Sans MS" w:cs="Segoe UI Semibold"/>
          <w:sz w:val="24"/>
          <w:szCs w:val="24"/>
        </w:rPr>
        <w:t xml:space="preserve"> (Untrack files).</w:t>
      </w:r>
    </w:p>
    <w:p w14:paraId="6C63EB39" w14:textId="12494B89" w:rsidR="00A57E15" w:rsidRPr="002E233C" w:rsidRDefault="00A57E15" w:rsidP="00A01F81">
      <w:pPr>
        <w:pStyle w:val="ListParagraph"/>
        <w:numPr>
          <w:ilvl w:val="0"/>
          <w:numId w:val="17"/>
        </w:numPr>
        <w:rPr>
          <w:rFonts w:ascii="Comic Sans MS" w:hAnsi="Comic Sans MS" w:cs="Segoe UI Semibold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 xml:space="preserve">To start tracking changes, you need to add files to Git using </w:t>
      </w:r>
      <w:r w:rsidRPr="00E36298">
        <w:rPr>
          <w:rFonts w:ascii="Comic Sans MS" w:hAnsi="Comic Sans MS" w:cs="Segoe UI Semibold"/>
          <w:sz w:val="24"/>
          <w:szCs w:val="24"/>
        </w:rPr>
        <w:t>$</w:t>
      </w:r>
      <w:r w:rsidRPr="00A57E15">
        <w:rPr>
          <w:rFonts w:ascii="Comic Sans MS" w:hAnsi="Comic Sans MS" w:cs="Segoe UI Semibold"/>
          <w:color w:val="4472C4" w:themeColor="accent1"/>
          <w:sz w:val="24"/>
          <w:szCs w:val="24"/>
        </w:rPr>
        <w:t xml:space="preserve"> git add &lt;</w:t>
      </w:r>
      <w:proofErr w:type="spellStart"/>
      <w:r w:rsidRPr="00A57E15">
        <w:rPr>
          <w:rFonts w:ascii="Comic Sans MS" w:hAnsi="Comic Sans MS" w:cs="Segoe UI Semibold"/>
          <w:color w:val="4472C4" w:themeColor="accent1"/>
          <w:sz w:val="24"/>
          <w:szCs w:val="24"/>
        </w:rPr>
        <w:t>fileName</w:t>
      </w:r>
      <w:proofErr w:type="spellEnd"/>
      <w:r w:rsidRPr="00A57E15">
        <w:rPr>
          <w:rFonts w:ascii="Comic Sans MS" w:hAnsi="Comic Sans MS" w:cs="Segoe UI Semibold"/>
          <w:color w:val="4472C4" w:themeColor="accent1"/>
          <w:sz w:val="24"/>
          <w:szCs w:val="24"/>
        </w:rPr>
        <w:t>&gt;</w:t>
      </w:r>
    </w:p>
    <w:p w14:paraId="1AF6E7C7" w14:textId="24C3D5F6" w:rsidR="00993539" w:rsidRPr="002E233C" w:rsidRDefault="00BB5C75" w:rsidP="00A01F81">
      <w:pPr>
        <w:pStyle w:val="ListParagraph"/>
        <w:numPr>
          <w:ilvl w:val="0"/>
          <w:numId w:val="17"/>
        </w:numPr>
        <w:rPr>
          <w:rFonts w:ascii="Comic Sans MS" w:hAnsi="Comic Sans MS" w:cs="Segoe UI Semibold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>Once added, files move to the staging area.</w:t>
      </w:r>
    </w:p>
    <w:p w14:paraId="0D268587" w14:textId="77777777" w:rsidR="00993539" w:rsidRPr="00C378CD" w:rsidRDefault="00993539" w:rsidP="00993539">
      <w:pPr>
        <w:rPr>
          <w:rFonts w:ascii="Comic Sans MS" w:hAnsi="Comic Sans MS" w:cs="Segoe UI Semibold"/>
          <w:color w:val="C00000"/>
          <w:sz w:val="24"/>
          <w:szCs w:val="24"/>
        </w:rPr>
      </w:pPr>
      <w:r w:rsidRPr="00C378CD">
        <w:rPr>
          <w:rFonts w:ascii="Comic Sans MS" w:hAnsi="Comic Sans MS" w:cs="Segoe UI Semibold"/>
          <w:color w:val="C00000"/>
          <w:sz w:val="24"/>
          <w:szCs w:val="24"/>
        </w:rPr>
        <w:t>2.Staging Area:</w:t>
      </w:r>
    </w:p>
    <w:p w14:paraId="19DD436B" w14:textId="77777777" w:rsidR="00993539" w:rsidRPr="002E233C" w:rsidRDefault="00993539" w:rsidP="00A01F81">
      <w:pPr>
        <w:pStyle w:val="ListParagraph"/>
        <w:numPr>
          <w:ilvl w:val="0"/>
          <w:numId w:val="19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Staging area is like a rough draft space.</w:t>
      </w:r>
    </w:p>
    <w:p w14:paraId="58701C43" w14:textId="6A28158A" w:rsidR="00993539" w:rsidRPr="002E233C" w:rsidRDefault="00993539" w:rsidP="00A01F81">
      <w:pPr>
        <w:pStyle w:val="ListParagraph"/>
        <w:numPr>
          <w:ilvl w:val="0"/>
          <w:numId w:val="19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In this stage</w:t>
      </w:r>
      <w:r w:rsidR="00E36298">
        <w:rPr>
          <w:rFonts w:ascii="Comic Sans MS" w:hAnsi="Comic Sans MS" w:cs="Segoe UI Semibold"/>
          <w:sz w:val="24"/>
          <w:szCs w:val="24"/>
        </w:rPr>
        <w:t>,</w:t>
      </w:r>
      <w:r w:rsidRPr="002E233C">
        <w:rPr>
          <w:rFonts w:ascii="Comic Sans MS" w:hAnsi="Comic Sans MS" w:cs="Segoe UI Semibold"/>
          <w:sz w:val="24"/>
          <w:szCs w:val="24"/>
        </w:rPr>
        <w:t xml:space="preserve"> </w:t>
      </w:r>
      <w:proofErr w:type="gramStart"/>
      <w:r w:rsidR="00E36298">
        <w:rPr>
          <w:rFonts w:ascii="Comic Sans MS" w:hAnsi="Comic Sans MS" w:cs="Segoe UI Semibold"/>
          <w:sz w:val="24"/>
          <w:szCs w:val="24"/>
        </w:rPr>
        <w:t>E</w:t>
      </w:r>
      <w:r w:rsidRPr="002E233C">
        <w:rPr>
          <w:rFonts w:ascii="Comic Sans MS" w:hAnsi="Comic Sans MS" w:cs="Segoe UI Semibold"/>
          <w:sz w:val="24"/>
          <w:szCs w:val="24"/>
        </w:rPr>
        <w:t>very</w:t>
      </w:r>
      <w:proofErr w:type="gramEnd"/>
      <w:r w:rsidRPr="002E233C">
        <w:rPr>
          <w:rFonts w:ascii="Comic Sans MS" w:hAnsi="Comic Sans MS" w:cs="Segoe UI Semibold"/>
          <w:sz w:val="24"/>
          <w:szCs w:val="24"/>
        </w:rPr>
        <w:t xml:space="preserve"> file and folder</w:t>
      </w:r>
      <w:r w:rsidR="00E36298">
        <w:rPr>
          <w:rFonts w:ascii="Comic Sans MS" w:hAnsi="Comic Sans MS" w:cs="Segoe UI Semibold"/>
          <w:sz w:val="24"/>
          <w:szCs w:val="24"/>
        </w:rPr>
        <w:t xml:space="preserve"> being</w:t>
      </w:r>
      <w:r w:rsidRPr="002E233C">
        <w:rPr>
          <w:rFonts w:ascii="Comic Sans MS" w:hAnsi="Comic Sans MS" w:cs="Segoe UI Semibold"/>
          <w:sz w:val="24"/>
          <w:szCs w:val="24"/>
        </w:rPr>
        <w:t xml:space="preserve"> tracked</w:t>
      </w:r>
      <w:r w:rsidR="00E36298">
        <w:rPr>
          <w:rFonts w:ascii="Comic Sans MS" w:hAnsi="Comic Sans MS" w:cs="Segoe UI Semibold"/>
          <w:sz w:val="24"/>
          <w:szCs w:val="24"/>
        </w:rPr>
        <w:t xml:space="preserve"> by Git.</w:t>
      </w:r>
      <w:r w:rsidRPr="002E233C">
        <w:rPr>
          <w:rFonts w:ascii="Comic Sans MS" w:hAnsi="Comic Sans MS" w:cs="Segoe UI Semibold"/>
          <w:sz w:val="24"/>
          <w:szCs w:val="24"/>
        </w:rPr>
        <w:t xml:space="preserve"> (</w:t>
      </w:r>
      <w:r w:rsidR="00E36298">
        <w:rPr>
          <w:rFonts w:ascii="Comic Sans MS" w:hAnsi="Comic Sans MS" w:cs="Segoe UI Semibold"/>
          <w:sz w:val="24"/>
          <w:szCs w:val="24"/>
        </w:rPr>
        <w:t>T</w:t>
      </w:r>
      <w:r w:rsidRPr="002E233C">
        <w:rPr>
          <w:rFonts w:ascii="Comic Sans MS" w:hAnsi="Comic Sans MS" w:cs="Segoe UI Semibold"/>
          <w:sz w:val="24"/>
          <w:szCs w:val="24"/>
        </w:rPr>
        <w:t>racking files).</w:t>
      </w:r>
    </w:p>
    <w:p w14:paraId="5FF91F9D" w14:textId="3F4797FD" w:rsidR="00993539" w:rsidRPr="002E233C" w:rsidRDefault="00E36298" w:rsidP="00A01F81">
      <w:pPr>
        <w:pStyle w:val="ListParagraph"/>
        <w:numPr>
          <w:ilvl w:val="0"/>
          <w:numId w:val="19"/>
        </w:numPr>
        <w:rPr>
          <w:rFonts w:ascii="Comic Sans MS" w:hAnsi="Comic Sans MS" w:cs="Segoe UI Semibold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lastRenderedPageBreak/>
        <w:t>You</w:t>
      </w:r>
      <w:r w:rsidR="00993539" w:rsidRPr="002E233C">
        <w:rPr>
          <w:rFonts w:ascii="Comic Sans MS" w:hAnsi="Comic Sans MS" w:cs="Segoe UI Semibold"/>
          <w:sz w:val="24"/>
          <w:szCs w:val="24"/>
        </w:rPr>
        <w:t xml:space="preserve"> can untack the tracking file by using command $ </w:t>
      </w:r>
      <w:r w:rsidR="00993539" w:rsidRPr="002E233C">
        <w:rPr>
          <w:rFonts w:ascii="Comic Sans MS" w:hAnsi="Comic Sans MS" w:cs="Segoe UI Semibold"/>
          <w:color w:val="0070C0"/>
          <w:sz w:val="24"/>
          <w:szCs w:val="24"/>
        </w:rPr>
        <w:t>git rm --cached &lt;filename&gt;</w:t>
      </w:r>
    </w:p>
    <w:p w14:paraId="357DBF9A" w14:textId="43858D3D" w:rsidR="00E36298" w:rsidRDefault="00E36298" w:rsidP="00A01F81">
      <w:pPr>
        <w:pStyle w:val="ListParagraph"/>
        <w:numPr>
          <w:ilvl w:val="0"/>
          <w:numId w:val="19"/>
        </w:numPr>
        <w:rPr>
          <w:rFonts w:ascii="Comic Sans MS" w:hAnsi="Comic Sans MS" w:cs="Segoe UI Semibold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 xml:space="preserve">Here, </w:t>
      </w:r>
      <w:proofErr w:type="gramStart"/>
      <w:r>
        <w:rPr>
          <w:rFonts w:ascii="Comic Sans MS" w:hAnsi="Comic Sans MS" w:cs="Segoe UI Semibold"/>
          <w:sz w:val="24"/>
          <w:szCs w:val="24"/>
        </w:rPr>
        <w:t>You</w:t>
      </w:r>
      <w:proofErr w:type="gramEnd"/>
      <w:r>
        <w:rPr>
          <w:rFonts w:ascii="Comic Sans MS" w:hAnsi="Comic Sans MS" w:cs="Segoe UI Semibold"/>
          <w:sz w:val="24"/>
          <w:szCs w:val="24"/>
        </w:rPr>
        <w:t xml:space="preserve"> can prepare changes for next version of your project.</w:t>
      </w:r>
    </w:p>
    <w:p w14:paraId="464F6C78" w14:textId="77777777" w:rsidR="00993539" w:rsidRPr="002E233C" w:rsidRDefault="00993539" w:rsidP="00A01F81">
      <w:pPr>
        <w:pStyle w:val="ListParagraph"/>
        <w:numPr>
          <w:ilvl w:val="0"/>
          <w:numId w:val="19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Whenever we change data or version, need to commit the changes by using command </w:t>
      </w:r>
    </w:p>
    <w:p w14:paraId="70010657" w14:textId="77777777" w:rsidR="00993539" w:rsidRPr="002E233C" w:rsidRDefault="00993539" w:rsidP="00993539">
      <w:pPr>
        <w:pStyle w:val="ListParagraph"/>
        <w:rPr>
          <w:rFonts w:ascii="Comic Sans MS" w:hAnsi="Comic Sans MS" w:cs="Segoe UI Semibold"/>
          <w:color w:val="0070C0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$ </w:t>
      </w:r>
      <w:r w:rsidRPr="002E233C">
        <w:rPr>
          <w:rFonts w:ascii="Comic Sans MS" w:hAnsi="Comic Sans MS" w:cs="Segoe UI Semibold"/>
          <w:color w:val="0070C0"/>
          <w:sz w:val="24"/>
          <w:szCs w:val="24"/>
        </w:rPr>
        <w:t xml:space="preserve">git commit -m “message” &lt;filename/*/.&gt;  </w:t>
      </w:r>
    </w:p>
    <w:p w14:paraId="725D3422" w14:textId="77777777" w:rsidR="00993539" w:rsidRPr="002E233C" w:rsidRDefault="00993539" w:rsidP="00A01F81">
      <w:pPr>
        <w:pStyle w:val="ListParagraph"/>
        <w:numPr>
          <w:ilvl w:val="0"/>
          <w:numId w:val="20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Once we commit, the files will direct go to repository.</w:t>
      </w:r>
    </w:p>
    <w:p w14:paraId="7CA5F85B" w14:textId="77777777" w:rsidR="00993539" w:rsidRPr="00C378CD" w:rsidRDefault="00993539" w:rsidP="00993539">
      <w:pPr>
        <w:rPr>
          <w:rFonts w:ascii="Comic Sans MS" w:hAnsi="Comic Sans MS" w:cs="Segoe UI Semibold"/>
          <w:color w:val="C00000"/>
          <w:sz w:val="24"/>
          <w:szCs w:val="24"/>
        </w:rPr>
      </w:pPr>
      <w:r w:rsidRPr="00C378CD">
        <w:rPr>
          <w:rFonts w:ascii="Comic Sans MS" w:hAnsi="Comic Sans MS" w:cs="Segoe UI Semibold"/>
          <w:color w:val="C00000"/>
          <w:sz w:val="24"/>
          <w:szCs w:val="24"/>
        </w:rPr>
        <w:t>3.Repository:</w:t>
      </w:r>
    </w:p>
    <w:p w14:paraId="0635AC94" w14:textId="1621327A" w:rsidR="00993539" w:rsidRPr="002E233C" w:rsidRDefault="00993539" w:rsidP="00A01F81">
      <w:pPr>
        <w:pStyle w:val="ListParagraph"/>
        <w:numPr>
          <w:ilvl w:val="0"/>
          <w:numId w:val="18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Repository in Git is considered as your project folder (</w:t>
      </w:r>
      <w:r w:rsidR="00E36298">
        <w:rPr>
          <w:rFonts w:ascii="Comic Sans MS" w:hAnsi="Comic Sans MS" w:cs="Segoe UI Semibold"/>
          <w:sz w:val="24"/>
          <w:szCs w:val="24"/>
        </w:rPr>
        <w:t>C</w:t>
      </w:r>
      <w:r w:rsidRPr="002E233C">
        <w:rPr>
          <w:rFonts w:ascii="Comic Sans MS" w:hAnsi="Comic Sans MS" w:cs="Segoe UI Semibold"/>
          <w:sz w:val="24"/>
          <w:szCs w:val="24"/>
        </w:rPr>
        <w:t>ommit files)</w:t>
      </w:r>
    </w:p>
    <w:p w14:paraId="542A646F" w14:textId="77777777" w:rsidR="00993539" w:rsidRPr="002E233C" w:rsidRDefault="00993539" w:rsidP="00A01F81">
      <w:pPr>
        <w:pStyle w:val="ListParagraph"/>
        <w:numPr>
          <w:ilvl w:val="0"/>
          <w:numId w:val="18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Repository has all project related data.</w:t>
      </w:r>
    </w:p>
    <w:p w14:paraId="795BD8C7" w14:textId="77777777" w:rsidR="00993539" w:rsidRPr="002E233C" w:rsidRDefault="00993539" w:rsidP="00A01F81">
      <w:pPr>
        <w:pStyle w:val="ListParagraph"/>
        <w:numPr>
          <w:ilvl w:val="0"/>
          <w:numId w:val="18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It consists of the collection of the files and also history of changes made to those files.</w:t>
      </w:r>
    </w:p>
    <w:p w14:paraId="53983E0E" w14:textId="77777777" w:rsidR="00993539" w:rsidRPr="002E233C" w:rsidRDefault="00993539" w:rsidP="00A01F81">
      <w:pPr>
        <w:pStyle w:val="ListParagraph"/>
        <w:numPr>
          <w:ilvl w:val="0"/>
          <w:numId w:val="21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Types Of Repositories:</w:t>
      </w:r>
    </w:p>
    <w:p w14:paraId="1291915B" w14:textId="77777777" w:rsidR="00993539" w:rsidRPr="002E233C" w:rsidRDefault="00993539" w:rsidP="00993539">
      <w:pPr>
        <w:pStyle w:val="ListParagraph"/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1.Local Repo </w:t>
      </w:r>
    </w:p>
    <w:p w14:paraId="7582039B" w14:textId="3087E1A1" w:rsidR="00993539" w:rsidRPr="002E233C" w:rsidRDefault="00993539" w:rsidP="00A01F81">
      <w:pPr>
        <w:pStyle w:val="ListParagraph"/>
        <w:numPr>
          <w:ilvl w:val="1"/>
          <w:numId w:val="22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The Local Repo is </w:t>
      </w:r>
      <w:r w:rsidR="00E36298">
        <w:rPr>
          <w:rFonts w:ascii="Comic Sans MS" w:hAnsi="Comic Sans MS" w:cs="Segoe UI Semibold"/>
          <w:sz w:val="24"/>
          <w:szCs w:val="24"/>
        </w:rPr>
        <w:t>your computer.</w:t>
      </w:r>
      <w:r w:rsidRPr="002E233C">
        <w:rPr>
          <w:rFonts w:ascii="Comic Sans MS" w:hAnsi="Comic Sans MS" w:cs="Segoe UI Semibold"/>
          <w:sz w:val="24"/>
          <w:szCs w:val="24"/>
        </w:rPr>
        <w:t xml:space="preserve">  </w:t>
      </w:r>
    </w:p>
    <w:p w14:paraId="17D15051" w14:textId="04E8A947" w:rsidR="00993539" w:rsidRPr="002E233C" w:rsidRDefault="00993539" w:rsidP="00A01F81">
      <w:pPr>
        <w:pStyle w:val="ListParagraph"/>
        <w:numPr>
          <w:ilvl w:val="1"/>
          <w:numId w:val="22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Everything stored </w:t>
      </w:r>
      <w:proofErr w:type="gramStart"/>
      <w:r w:rsidRPr="002E233C">
        <w:rPr>
          <w:rFonts w:ascii="Comic Sans MS" w:hAnsi="Comic Sans MS" w:cs="Segoe UI Semibold"/>
          <w:sz w:val="24"/>
          <w:szCs w:val="24"/>
        </w:rPr>
        <w:t>in</w:t>
      </w:r>
      <w:r w:rsidR="00E36298">
        <w:rPr>
          <w:rFonts w:ascii="Comic Sans MS" w:hAnsi="Comic Sans MS" w:cs="Segoe UI Semibold"/>
          <w:sz w:val="24"/>
          <w:szCs w:val="24"/>
        </w:rPr>
        <w:t xml:space="preserve"> </w:t>
      </w:r>
      <w:r w:rsidRPr="002E233C">
        <w:rPr>
          <w:rFonts w:ascii="Comic Sans MS" w:hAnsi="Comic Sans MS" w:cs="Segoe UI Semibold"/>
          <w:color w:val="0070C0"/>
          <w:sz w:val="24"/>
          <w:szCs w:val="24"/>
        </w:rPr>
        <w:t>.git</w:t>
      </w:r>
      <w:proofErr w:type="gramEnd"/>
      <w:r w:rsidRPr="002E233C">
        <w:rPr>
          <w:rFonts w:ascii="Comic Sans MS" w:hAnsi="Comic Sans MS" w:cs="Segoe UI Semibold"/>
          <w:color w:val="0070C0"/>
          <w:sz w:val="24"/>
          <w:szCs w:val="24"/>
        </w:rPr>
        <w:t xml:space="preserve"> </w:t>
      </w:r>
      <w:r w:rsidRPr="002E233C">
        <w:rPr>
          <w:rFonts w:ascii="Comic Sans MS" w:hAnsi="Comic Sans MS" w:cs="Segoe UI Semibold"/>
          <w:sz w:val="24"/>
          <w:szCs w:val="24"/>
        </w:rPr>
        <w:t xml:space="preserve">directory, It </w:t>
      </w:r>
      <w:r w:rsidR="00E36298">
        <w:rPr>
          <w:rFonts w:ascii="Comic Sans MS" w:hAnsi="Comic Sans MS" w:cs="Segoe UI Semibold"/>
          <w:sz w:val="24"/>
          <w:szCs w:val="24"/>
        </w:rPr>
        <w:t>contains all the commits.</w:t>
      </w:r>
      <w:r w:rsidRPr="002E233C">
        <w:rPr>
          <w:rFonts w:ascii="Comic Sans MS" w:hAnsi="Comic Sans MS" w:cs="Segoe UI Semibold"/>
          <w:sz w:val="24"/>
          <w:szCs w:val="24"/>
        </w:rPr>
        <w:t xml:space="preserve"> (so don’t delete). </w:t>
      </w:r>
    </w:p>
    <w:p w14:paraId="5402E268" w14:textId="4C5295FA" w:rsidR="00993539" w:rsidRPr="002E233C" w:rsidRDefault="00993539" w:rsidP="00A01F81">
      <w:pPr>
        <w:pStyle w:val="ListParagraph"/>
        <w:numPr>
          <w:ilvl w:val="1"/>
          <w:numId w:val="22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In local repo</w:t>
      </w:r>
      <w:r w:rsidR="00E36298">
        <w:rPr>
          <w:rFonts w:ascii="Comic Sans MS" w:hAnsi="Comic Sans MS" w:cs="Segoe UI Semibold"/>
          <w:sz w:val="24"/>
          <w:szCs w:val="24"/>
        </w:rPr>
        <w:t>,</w:t>
      </w:r>
      <w:r w:rsidRPr="002E233C">
        <w:rPr>
          <w:rFonts w:ascii="Comic Sans MS" w:hAnsi="Comic Sans MS" w:cs="Segoe UI Semibold"/>
          <w:sz w:val="24"/>
          <w:szCs w:val="24"/>
        </w:rPr>
        <w:t xml:space="preserve"> </w:t>
      </w:r>
      <w:proofErr w:type="gramStart"/>
      <w:r w:rsidR="00E36298">
        <w:rPr>
          <w:rFonts w:ascii="Comic Sans MS" w:hAnsi="Comic Sans MS" w:cs="Segoe UI Semibold"/>
          <w:sz w:val="24"/>
          <w:szCs w:val="24"/>
        </w:rPr>
        <w:t>M</w:t>
      </w:r>
      <w:r w:rsidRPr="002E233C">
        <w:rPr>
          <w:rFonts w:ascii="Comic Sans MS" w:hAnsi="Comic Sans MS" w:cs="Segoe UI Semibold"/>
          <w:sz w:val="24"/>
          <w:szCs w:val="24"/>
        </w:rPr>
        <w:t>ainly</w:t>
      </w:r>
      <w:proofErr w:type="gramEnd"/>
      <w:r w:rsidRPr="002E233C">
        <w:rPr>
          <w:rFonts w:ascii="Comic Sans MS" w:hAnsi="Comic Sans MS" w:cs="Segoe UI Semibold"/>
          <w:sz w:val="24"/>
          <w:szCs w:val="24"/>
        </w:rPr>
        <w:t xml:space="preserve"> we can see here all the commits or checkpoints. </w:t>
      </w:r>
    </w:p>
    <w:p w14:paraId="0DB4855A" w14:textId="77777777" w:rsidR="00993539" w:rsidRPr="002E233C" w:rsidRDefault="00993539" w:rsidP="00993539">
      <w:pPr>
        <w:pStyle w:val="ListParagraph"/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2.Remote Repo </w:t>
      </w:r>
    </w:p>
    <w:p w14:paraId="616C91CE" w14:textId="29C77BD0" w:rsidR="00993539" w:rsidRPr="002E233C" w:rsidRDefault="00993539" w:rsidP="00A01F81">
      <w:pPr>
        <w:pStyle w:val="ListParagraph"/>
        <w:numPr>
          <w:ilvl w:val="1"/>
          <w:numId w:val="23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This stored on </w:t>
      </w:r>
      <w:r w:rsidR="00E36298">
        <w:rPr>
          <w:rFonts w:ascii="Comic Sans MS" w:hAnsi="Comic Sans MS" w:cs="Segoe UI Semibold"/>
          <w:sz w:val="24"/>
          <w:szCs w:val="24"/>
        </w:rPr>
        <w:t>an</w:t>
      </w:r>
      <w:r w:rsidRPr="002E233C">
        <w:rPr>
          <w:rFonts w:ascii="Comic Sans MS" w:hAnsi="Comic Sans MS" w:cs="Segoe UI Semibold"/>
          <w:sz w:val="24"/>
          <w:szCs w:val="24"/>
        </w:rPr>
        <w:t>other remote computers (Others GitHub repo)</w:t>
      </w:r>
    </w:p>
    <w:p w14:paraId="1D2269F3" w14:textId="77777777" w:rsidR="00993539" w:rsidRPr="002E233C" w:rsidRDefault="00993539" w:rsidP="00993539">
      <w:pPr>
        <w:pStyle w:val="ListParagraph"/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3.Central Repo </w:t>
      </w:r>
    </w:p>
    <w:p w14:paraId="4C474826" w14:textId="77777777" w:rsidR="00993539" w:rsidRPr="002E233C" w:rsidRDefault="00993539" w:rsidP="00A01F81">
      <w:pPr>
        <w:pStyle w:val="ListParagraph"/>
        <w:numPr>
          <w:ilvl w:val="1"/>
          <w:numId w:val="24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This will be present in our GITHUB</w:t>
      </w:r>
    </w:p>
    <w:p w14:paraId="1FFF9947" w14:textId="0DCBF09A" w:rsidR="00B32D73" w:rsidRDefault="00993539" w:rsidP="00A01F81">
      <w:pPr>
        <w:pStyle w:val="ListParagraph"/>
        <w:numPr>
          <w:ilvl w:val="1"/>
          <w:numId w:val="24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GitHub is web-based platform used to store the source code.</w:t>
      </w:r>
    </w:p>
    <w:p w14:paraId="24692247" w14:textId="77777777" w:rsidR="00860552" w:rsidRPr="00E6257C" w:rsidRDefault="00860552" w:rsidP="00860552">
      <w:pPr>
        <w:pStyle w:val="ListParagraph"/>
        <w:ind w:left="785"/>
        <w:rPr>
          <w:rFonts w:ascii="Comic Sans MS" w:hAnsi="Comic Sans MS" w:cs="Segoe UI Semibold"/>
          <w:sz w:val="24"/>
          <w:szCs w:val="24"/>
        </w:rPr>
      </w:pPr>
    </w:p>
    <w:p w14:paraId="640605E6" w14:textId="1E301A40" w:rsidR="00B32D73" w:rsidRPr="002E233C" w:rsidRDefault="00F91DE8" w:rsidP="00993539">
      <w:pPr>
        <w:rPr>
          <w:rFonts w:ascii="Comic Sans MS" w:hAnsi="Comic Sans MS" w:cs="Segoe UI Semibold"/>
          <w:sz w:val="24"/>
          <w:szCs w:val="24"/>
        </w:rPr>
      </w:pPr>
      <w:r w:rsidRPr="00F91DE8">
        <w:rPr>
          <w:rFonts w:ascii="Comic Sans MS" w:hAnsi="Comic Sans MS" w:cs="Segoe UI Semibold"/>
          <w:noProof/>
          <w:sz w:val="24"/>
          <w:szCs w:val="24"/>
        </w:rPr>
        <w:drawing>
          <wp:inline distT="0" distB="0" distL="0" distR="0" wp14:anchorId="366BBF59" wp14:editId="3375AA77">
            <wp:extent cx="6645910" cy="1989455"/>
            <wp:effectExtent l="0" t="0" r="2540" b="0"/>
            <wp:docPr id="805759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592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63DE" w14:textId="75369814" w:rsidR="00FE73A9" w:rsidRPr="002E442D" w:rsidRDefault="00993539" w:rsidP="00993539">
      <w:pPr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</w:pPr>
      <w:r w:rsidRPr="002E442D"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  <w:t xml:space="preserve">GIT ALTERNATIVES </w:t>
      </w:r>
    </w:p>
    <w:p w14:paraId="24926814" w14:textId="131D7DBC" w:rsidR="00FE73A9" w:rsidRPr="00926873" w:rsidRDefault="00900FBC" w:rsidP="00A01F81">
      <w:pPr>
        <w:pStyle w:val="ListParagraph"/>
        <w:numPr>
          <w:ilvl w:val="0"/>
          <w:numId w:val="40"/>
        </w:numPr>
        <w:rPr>
          <w:rFonts w:ascii="Comic Sans MS" w:hAnsi="Comic Sans MS" w:cs="Segoe UI Semibold"/>
          <w:sz w:val="24"/>
          <w:szCs w:val="24"/>
        </w:rPr>
      </w:pPr>
      <w:r w:rsidRPr="00926873">
        <w:rPr>
          <w:rFonts w:ascii="Comic Sans MS" w:hAnsi="Comic Sans MS" w:cs="Segoe UI Semibold"/>
          <w:sz w:val="24"/>
          <w:szCs w:val="24"/>
        </w:rPr>
        <w:t>Git-Lab</w:t>
      </w:r>
    </w:p>
    <w:p w14:paraId="163152B9" w14:textId="26C63E14" w:rsidR="00900FBC" w:rsidRPr="00926873" w:rsidRDefault="00900FBC" w:rsidP="00A01F81">
      <w:pPr>
        <w:pStyle w:val="ListParagraph"/>
        <w:numPr>
          <w:ilvl w:val="0"/>
          <w:numId w:val="40"/>
        </w:numPr>
        <w:rPr>
          <w:rFonts w:ascii="Comic Sans MS" w:hAnsi="Comic Sans MS" w:cs="Segoe UI Semibold"/>
          <w:sz w:val="24"/>
          <w:szCs w:val="24"/>
        </w:rPr>
      </w:pPr>
      <w:r w:rsidRPr="00926873">
        <w:rPr>
          <w:rFonts w:ascii="Comic Sans MS" w:hAnsi="Comic Sans MS" w:cs="Segoe UI Semibold"/>
          <w:sz w:val="24"/>
          <w:szCs w:val="24"/>
        </w:rPr>
        <w:t>Sub-Version (SVN)</w:t>
      </w:r>
    </w:p>
    <w:p w14:paraId="555F0F8E" w14:textId="0BDE03ED" w:rsidR="00900FBC" w:rsidRPr="00926873" w:rsidRDefault="00900FBC" w:rsidP="00A01F81">
      <w:pPr>
        <w:pStyle w:val="ListParagraph"/>
        <w:numPr>
          <w:ilvl w:val="0"/>
          <w:numId w:val="40"/>
        </w:numPr>
        <w:rPr>
          <w:rFonts w:ascii="Comic Sans MS" w:hAnsi="Comic Sans MS" w:cs="Segoe UI Semibold"/>
          <w:sz w:val="24"/>
          <w:szCs w:val="24"/>
        </w:rPr>
      </w:pPr>
      <w:r w:rsidRPr="00926873">
        <w:rPr>
          <w:rFonts w:ascii="Comic Sans MS" w:hAnsi="Comic Sans MS" w:cs="Segoe UI Semibold"/>
          <w:sz w:val="24"/>
          <w:szCs w:val="24"/>
        </w:rPr>
        <w:t>Bit-Bucket</w:t>
      </w:r>
    </w:p>
    <w:p w14:paraId="1A389080" w14:textId="20A3EDDC" w:rsidR="00900FBC" w:rsidRPr="00926873" w:rsidRDefault="00900FBC" w:rsidP="00A01F81">
      <w:pPr>
        <w:pStyle w:val="ListParagraph"/>
        <w:numPr>
          <w:ilvl w:val="0"/>
          <w:numId w:val="40"/>
        </w:numPr>
        <w:rPr>
          <w:rFonts w:ascii="Comic Sans MS" w:hAnsi="Comic Sans MS" w:cs="Segoe UI Semibold"/>
          <w:sz w:val="24"/>
          <w:szCs w:val="24"/>
        </w:rPr>
      </w:pPr>
      <w:r w:rsidRPr="00926873">
        <w:rPr>
          <w:rFonts w:ascii="Comic Sans MS" w:hAnsi="Comic Sans MS" w:cs="Segoe UI Semibold"/>
          <w:sz w:val="24"/>
          <w:szCs w:val="24"/>
        </w:rPr>
        <w:t>Perforce (P4)</w:t>
      </w:r>
    </w:p>
    <w:p w14:paraId="3E35F289" w14:textId="5CFD0502" w:rsidR="00900FBC" w:rsidRPr="00926873" w:rsidRDefault="00900FBC" w:rsidP="00A01F81">
      <w:pPr>
        <w:pStyle w:val="ListParagraph"/>
        <w:numPr>
          <w:ilvl w:val="0"/>
          <w:numId w:val="40"/>
        </w:numPr>
        <w:rPr>
          <w:rFonts w:ascii="Comic Sans MS" w:hAnsi="Comic Sans MS" w:cs="Segoe UI Semibold"/>
          <w:sz w:val="24"/>
          <w:szCs w:val="24"/>
        </w:rPr>
      </w:pPr>
      <w:r w:rsidRPr="00926873">
        <w:rPr>
          <w:rFonts w:ascii="Comic Sans MS" w:hAnsi="Comic Sans MS" w:cs="Segoe UI Semibold"/>
          <w:sz w:val="24"/>
          <w:szCs w:val="24"/>
        </w:rPr>
        <w:t xml:space="preserve">Stash </w:t>
      </w:r>
    </w:p>
    <w:p w14:paraId="6F70EA1E" w14:textId="6BC8904F" w:rsidR="00900FBC" w:rsidRPr="00926873" w:rsidRDefault="00900FBC" w:rsidP="00A01F81">
      <w:pPr>
        <w:pStyle w:val="ListParagraph"/>
        <w:numPr>
          <w:ilvl w:val="0"/>
          <w:numId w:val="40"/>
        </w:numPr>
        <w:rPr>
          <w:rFonts w:ascii="Comic Sans MS" w:hAnsi="Comic Sans MS" w:cs="Segoe UI Semibold"/>
          <w:sz w:val="24"/>
          <w:szCs w:val="24"/>
        </w:rPr>
      </w:pPr>
      <w:r w:rsidRPr="00926873">
        <w:rPr>
          <w:rFonts w:ascii="Comic Sans MS" w:hAnsi="Comic Sans MS" w:cs="Segoe UI Semibold"/>
          <w:sz w:val="24"/>
          <w:szCs w:val="24"/>
        </w:rPr>
        <w:t>Helix</w:t>
      </w:r>
    </w:p>
    <w:p w14:paraId="0D1AE20C" w14:textId="06B38363" w:rsidR="00926873" w:rsidRDefault="00926873" w:rsidP="00A01F81">
      <w:pPr>
        <w:pStyle w:val="ListParagraph"/>
        <w:numPr>
          <w:ilvl w:val="0"/>
          <w:numId w:val="40"/>
        </w:numPr>
        <w:rPr>
          <w:rFonts w:ascii="Comic Sans MS" w:hAnsi="Comic Sans MS" w:cs="Segoe UI Semibold"/>
          <w:sz w:val="24"/>
          <w:szCs w:val="24"/>
        </w:rPr>
      </w:pPr>
      <w:r w:rsidRPr="00926873">
        <w:rPr>
          <w:rFonts w:ascii="Comic Sans MS" w:hAnsi="Comic Sans MS" w:cs="Segoe UI Semibold"/>
          <w:sz w:val="24"/>
          <w:szCs w:val="24"/>
        </w:rPr>
        <w:t xml:space="preserve">Fossil </w:t>
      </w:r>
    </w:p>
    <w:p w14:paraId="6BFE5ACE" w14:textId="213B98C0" w:rsidR="00FE73A9" w:rsidRPr="00854EEF" w:rsidRDefault="00926873" w:rsidP="00A01F81">
      <w:pPr>
        <w:pStyle w:val="ListParagraph"/>
        <w:numPr>
          <w:ilvl w:val="0"/>
          <w:numId w:val="40"/>
        </w:numPr>
        <w:rPr>
          <w:rFonts w:ascii="Comic Sans MS" w:hAnsi="Comic Sans MS" w:cs="Segoe UI Semibold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>Bazaar</w:t>
      </w:r>
    </w:p>
    <w:p w14:paraId="0D4B4F06" w14:textId="463EA2F5" w:rsidR="00993539" w:rsidRPr="002E442D" w:rsidRDefault="00993539" w:rsidP="00993539">
      <w:pPr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</w:pPr>
      <w:r w:rsidRPr="002E442D"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  <w:lastRenderedPageBreak/>
        <w:t>MANDATORY STEPS TO INSTALL GIT</w:t>
      </w:r>
    </w:p>
    <w:p w14:paraId="29979CAC" w14:textId="5B550127" w:rsidR="00DB7989" w:rsidRPr="005864F5" w:rsidRDefault="000F70DD" w:rsidP="00A01F81">
      <w:pPr>
        <w:pStyle w:val="ListParagraph"/>
        <w:numPr>
          <w:ilvl w:val="0"/>
          <w:numId w:val="41"/>
        </w:numPr>
        <w:rPr>
          <w:rFonts w:ascii="Comic Sans MS" w:hAnsi="Comic Sans MS" w:cs="Segoe UI Semibold"/>
          <w:sz w:val="24"/>
          <w:szCs w:val="24"/>
        </w:rPr>
      </w:pPr>
      <w:r w:rsidRPr="005864F5">
        <w:rPr>
          <w:rFonts w:ascii="Comic Sans MS" w:hAnsi="Comic Sans MS" w:cs="Segoe UI Semibold"/>
          <w:sz w:val="24"/>
          <w:szCs w:val="24"/>
        </w:rPr>
        <w:t xml:space="preserve">Update Packages </w:t>
      </w:r>
      <w:r w:rsidR="004A3A54" w:rsidRPr="005864F5">
        <w:rPr>
          <w:rFonts w:ascii="Comic Sans MS" w:hAnsi="Comic Sans MS" w:cs="Segoe UI Semibold"/>
          <w:sz w:val="24"/>
          <w:szCs w:val="24"/>
        </w:rPr>
        <w:t>L</w:t>
      </w:r>
      <w:r w:rsidR="005E6C4C" w:rsidRPr="005864F5">
        <w:rPr>
          <w:rFonts w:ascii="Comic Sans MS" w:hAnsi="Comic Sans MS" w:cs="Segoe UI Semibold"/>
          <w:sz w:val="24"/>
          <w:szCs w:val="24"/>
        </w:rPr>
        <w:t>ist:</w:t>
      </w:r>
    </w:p>
    <w:p w14:paraId="171B185C" w14:textId="56D13A78" w:rsidR="000F70DD" w:rsidRPr="005864F5" w:rsidRDefault="005E6C4C" w:rsidP="00A01F81">
      <w:pPr>
        <w:pStyle w:val="ListParagraph"/>
        <w:numPr>
          <w:ilvl w:val="0"/>
          <w:numId w:val="40"/>
        </w:numPr>
        <w:rPr>
          <w:rFonts w:ascii="Comic Sans MS" w:hAnsi="Comic Sans MS" w:cs="Segoe UI Semibold"/>
          <w:sz w:val="24"/>
          <w:szCs w:val="24"/>
        </w:rPr>
      </w:pPr>
      <w:r w:rsidRPr="005864F5">
        <w:rPr>
          <w:rFonts w:ascii="Comic Sans MS" w:hAnsi="Comic Sans MS" w:cs="Segoe UI Semibold"/>
          <w:sz w:val="24"/>
          <w:szCs w:val="24"/>
        </w:rPr>
        <w:t xml:space="preserve">To </w:t>
      </w:r>
      <w:r w:rsidR="004A3A54" w:rsidRPr="005864F5">
        <w:rPr>
          <w:rFonts w:ascii="Comic Sans MS" w:hAnsi="Comic Sans MS" w:cs="Segoe UI Semibold"/>
          <w:sz w:val="24"/>
          <w:szCs w:val="24"/>
        </w:rPr>
        <w:t xml:space="preserve">get latest software versions </w:t>
      </w:r>
      <w:r w:rsidR="000F70DD" w:rsidRPr="005864F5">
        <w:rPr>
          <w:rFonts w:ascii="Comic Sans MS" w:hAnsi="Comic Sans MS" w:cs="Segoe UI Semibold"/>
          <w:sz w:val="24"/>
          <w:szCs w:val="24"/>
        </w:rPr>
        <w:t xml:space="preserve">$ </w:t>
      </w:r>
      <w:proofErr w:type="spellStart"/>
      <w:r w:rsidR="0056742B" w:rsidRPr="00290D8D">
        <w:rPr>
          <w:rFonts w:ascii="Comic Sans MS" w:hAnsi="Comic Sans MS" w:cs="Segoe UI Semibold"/>
          <w:color w:val="0070C0"/>
          <w:sz w:val="24"/>
          <w:szCs w:val="24"/>
        </w:rPr>
        <w:t>sudo</w:t>
      </w:r>
      <w:proofErr w:type="spellEnd"/>
      <w:r w:rsidR="0056742B" w:rsidRPr="00290D8D">
        <w:rPr>
          <w:rFonts w:ascii="Comic Sans MS" w:hAnsi="Comic Sans MS" w:cs="Segoe UI Semibold"/>
          <w:color w:val="0070C0"/>
          <w:sz w:val="24"/>
          <w:szCs w:val="24"/>
        </w:rPr>
        <w:t xml:space="preserve"> yum update -y </w:t>
      </w:r>
    </w:p>
    <w:p w14:paraId="40874A49" w14:textId="3599E711" w:rsidR="0056742B" w:rsidRPr="005864F5" w:rsidRDefault="00595BC4" w:rsidP="00A01F81">
      <w:pPr>
        <w:pStyle w:val="ListParagraph"/>
        <w:numPr>
          <w:ilvl w:val="0"/>
          <w:numId w:val="41"/>
        </w:numPr>
        <w:rPr>
          <w:rFonts w:ascii="Comic Sans MS" w:hAnsi="Comic Sans MS" w:cs="Segoe UI Semibold"/>
          <w:sz w:val="24"/>
          <w:szCs w:val="24"/>
        </w:rPr>
      </w:pPr>
      <w:r w:rsidRPr="005864F5">
        <w:rPr>
          <w:rFonts w:ascii="Comic Sans MS" w:hAnsi="Comic Sans MS" w:cs="Segoe UI Semibold"/>
          <w:sz w:val="24"/>
          <w:szCs w:val="24"/>
        </w:rPr>
        <w:t>Install Git</w:t>
      </w:r>
      <w:r w:rsidR="00EB5E50" w:rsidRPr="005864F5">
        <w:rPr>
          <w:rFonts w:ascii="Comic Sans MS" w:hAnsi="Comic Sans MS" w:cs="Segoe UI Semibold"/>
          <w:sz w:val="24"/>
          <w:szCs w:val="24"/>
        </w:rPr>
        <w:t>:</w:t>
      </w:r>
    </w:p>
    <w:p w14:paraId="7264CEA3" w14:textId="6673AF36" w:rsidR="00595BC4" w:rsidRPr="005864F5" w:rsidRDefault="00595BC4" w:rsidP="00A01F81">
      <w:pPr>
        <w:pStyle w:val="ListParagraph"/>
        <w:numPr>
          <w:ilvl w:val="0"/>
          <w:numId w:val="42"/>
        </w:numPr>
        <w:rPr>
          <w:rFonts w:ascii="Comic Sans MS" w:hAnsi="Comic Sans MS" w:cs="Segoe UI Semibold"/>
          <w:sz w:val="24"/>
          <w:szCs w:val="24"/>
        </w:rPr>
      </w:pPr>
      <w:r w:rsidRPr="005864F5">
        <w:rPr>
          <w:rFonts w:ascii="Comic Sans MS" w:hAnsi="Comic Sans MS" w:cs="Segoe UI Semibold"/>
          <w:sz w:val="24"/>
          <w:szCs w:val="24"/>
        </w:rPr>
        <w:t xml:space="preserve">Use package manager to install Git </w:t>
      </w:r>
      <w:r w:rsidR="00F039D3" w:rsidRPr="005864F5">
        <w:rPr>
          <w:rFonts w:ascii="Comic Sans MS" w:hAnsi="Comic Sans MS" w:cs="Segoe UI Semibold"/>
          <w:sz w:val="24"/>
          <w:szCs w:val="24"/>
        </w:rPr>
        <w:t xml:space="preserve">$ </w:t>
      </w:r>
      <w:proofErr w:type="spellStart"/>
      <w:r w:rsidR="00F039D3" w:rsidRPr="00290D8D">
        <w:rPr>
          <w:rFonts w:ascii="Comic Sans MS" w:hAnsi="Comic Sans MS" w:cs="Segoe UI Semibold"/>
          <w:color w:val="0070C0"/>
          <w:sz w:val="24"/>
          <w:szCs w:val="24"/>
        </w:rPr>
        <w:t>sudo</w:t>
      </w:r>
      <w:proofErr w:type="spellEnd"/>
      <w:r w:rsidR="00F039D3" w:rsidRPr="00290D8D">
        <w:rPr>
          <w:rFonts w:ascii="Comic Sans MS" w:hAnsi="Comic Sans MS" w:cs="Segoe UI Semibold"/>
          <w:color w:val="0070C0"/>
          <w:sz w:val="24"/>
          <w:szCs w:val="24"/>
        </w:rPr>
        <w:t xml:space="preserve"> yum install git -y </w:t>
      </w:r>
    </w:p>
    <w:p w14:paraId="450E8311" w14:textId="6180941F" w:rsidR="00EB5E50" w:rsidRPr="005864F5" w:rsidRDefault="00E30D4A" w:rsidP="00A01F81">
      <w:pPr>
        <w:pStyle w:val="ListParagraph"/>
        <w:numPr>
          <w:ilvl w:val="0"/>
          <w:numId w:val="42"/>
        </w:numPr>
        <w:rPr>
          <w:rFonts w:ascii="Comic Sans MS" w:hAnsi="Comic Sans MS" w:cs="Segoe UI Semibold"/>
          <w:sz w:val="24"/>
          <w:szCs w:val="24"/>
        </w:rPr>
      </w:pPr>
      <w:r w:rsidRPr="005864F5">
        <w:rPr>
          <w:rFonts w:ascii="Comic Sans MS" w:hAnsi="Comic Sans MS" w:cs="Segoe UI Semibold"/>
          <w:sz w:val="24"/>
          <w:szCs w:val="24"/>
        </w:rPr>
        <w:t xml:space="preserve">To check Git version </w:t>
      </w:r>
      <w:r w:rsidR="00EB5E50" w:rsidRPr="005864F5">
        <w:rPr>
          <w:rFonts w:ascii="Comic Sans MS" w:hAnsi="Comic Sans MS" w:cs="Segoe UI Semibold"/>
          <w:sz w:val="24"/>
          <w:szCs w:val="24"/>
        </w:rPr>
        <w:t xml:space="preserve">$ </w:t>
      </w:r>
      <w:r w:rsidR="007D12C7" w:rsidRPr="00290D8D">
        <w:rPr>
          <w:rFonts w:ascii="Comic Sans MS" w:hAnsi="Comic Sans MS" w:cs="Segoe UI Semibold"/>
          <w:color w:val="0070C0"/>
          <w:sz w:val="24"/>
          <w:szCs w:val="24"/>
        </w:rPr>
        <w:t xml:space="preserve">git </w:t>
      </w:r>
      <w:r w:rsidR="005B2075" w:rsidRPr="00290D8D">
        <w:rPr>
          <w:rFonts w:ascii="Comic Sans MS" w:hAnsi="Comic Sans MS" w:cs="Segoe UI Semibold"/>
          <w:color w:val="0070C0"/>
          <w:sz w:val="24"/>
          <w:szCs w:val="24"/>
        </w:rPr>
        <w:t>--</w:t>
      </w:r>
      <w:r w:rsidR="007D12C7" w:rsidRPr="00290D8D">
        <w:rPr>
          <w:rFonts w:ascii="Comic Sans MS" w:hAnsi="Comic Sans MS" w:cs="Segoe UI Semibold"/>
          <w:color w:val="0070C0"/>
          <w:sz w:val="24"/>
          <w:szCs w:val="24"/>
        </w:rPr>
        <w:t>version</w:t>
      </w:r>
    </w:p>
    <w:p w14:paraId="61C68960" w14:textId="08F77D50" w:rsidR="00EB6FA2" w:rsidRPr="005864F5" w:rsidRDefault="00EB6FA2" w:rsidP="00A01F81">
      <w:pPr>
        <w:pStyle w:val="ListParagraph"/>
        <w:numPr>
          <w:ilvl w:val="0"/>
          <w:numId w:val="41"/>
        </w:numPr>
        <w:rPr>
          <w:rFonts w:ascii="Comic Sans MS" w:hAnsi="Comic Sans MS" w:cs="Segoe UI Semibold"/>
          <w:sz w:val="24"/>
          <w:szCs w:val="24"/>
        </w:rPr>
      </w:pPr>
      <w:r w:rsidRPr="005864F5">
        <w:rPr>
          <w:rFonts w:ascii="Comic Sans MS" w:hAnsi="Comic Sans MS" w:cs="Segoe UI Semibold"/>
          <w:sz w:val="24"/>
          <w:szCs w:val="24"/>
        </w:rPr>
        <w:t>Initialise Git Repository:</w:t>
      </w:r>
      <w:r w:rsidR="00F63044" w:rsidRPr="005864F5">
        <w:rPr>
          <w:rFonts w:ascii="Comic Sans MS" w:hAnsi="Comic Sans MS" w:cs="Segoe UI Semibold"/>
          <w:sz w:val="24"/>
          <w:szCs w:val="24"/>
        </w:rPr>
        <w:t xml:space="preserve"> </w:t>
      </w:r>
    </w:p>
    <w:p w14:paraId="3613B9FF" w14:textId="0FCE4FDC" w:rsidR="00F63044" w:rsidRPr="00281A75" w:rsidRDefault="00F63044" w:rsidP="00A01F81">
      <w:pPr>
        <w:pStyle w:val="ListParagraph"/>
        <w:numPr>
          <w:ilvl w:val="1"/>
          <w:numId w:val="24"/>
        </w:numPr>
        <w:rPr>
          <w:rFonts w:ascii="Comic Sans MS" w:hAnsi="Comic Sans MS" w:cs="Segoe UI Semibold"/>
          <w:sz w:val="24"/>
          <w:szCs w:val="24"/>
        </w:rPr>
      </w:pPr>
      <w:r w:rsidRPr="005864F5">
        <w:rPr>
          <w:rFonts w:ascii="Comic Sans MS" w:hAnsi="Comic Sans MS" w:cs="Segoe UI Semibold"/>
          <w:sz w:val="24"/>
          <w:szCs w:val="24"/>
        </w:rPr>
        <w:t xml:space="preserve">Initialise an empty Git Repository using $ </w:t>
      </w:r>
      <w:r w:rsidR="001558DE" w:rsidRPr="00290D8D">
        <w:rPr>
          <w:rFonts w:ascii="Comic Sans MS" w:hAnsi="Comic Sans MS" w:cs="Segoe UI Semibold"/>
          <w:color w:val="0070C0"/>
          <w:sz w:val="24"/>
          <w:szCs w:val="24"/>
        </w:rPr>
        <w:t xml:space="preserve">git </w:t>
      </w:r>
      <w:proofErr w:type="spellStart"/>
      <w:proofErr w:type="gramStart"/>
      <w:r w:rsidR="001558DE" w:rsidRPr="00290D8D">
        <w:rPr>
          <w:rFonts w:ascii="Comic Sans MS" w:hAnsi="Comic Sans MS" w:cs="Segoe UI Semibold"/>
          <w:color w:val="0070C0"/>
          <w:sz w:val="24"/>
          <w:szCs w:val="24"/>
        </w:rPr>
        <w:t>init</w:t>
      </w:r>
      <w:proofErr w:type="spellEnd"/>
      <w:r w:rsidR="001558DE" w:rsidRPr="00290D8D">
        <w:rPr>
          <w:rFonts w:ascii="Comic Sans MS" w:hAnsi="Comic Sans MS" w:cs="Segoe UI Semibold"/>
          <w:color w:val="0070C0"/>
          <w:sz w:val="24"/>
          <w:szCs w:val="24"/>
        </w:rPr>
        <w:t xml:space="preserve"> .</w:t>
      </w:r>
      <w:proofErr w:type="gramEnd"/>
      <w:r w:rsidR="00EA251F" w:rsidRPr="00290D8D">
        <w:rPr>
          <w:rFonts w:ascii="Comic Sans MS" w:hAnsi="Comic Sans MS" w:cs="Segoe UI Semibold"/>
          <w:color w:val="0070C0"/>
          <w:sz w:val="24"/>
          <w:szCs w:val="24"/>
        </w:rPr>
        <w:t xml:space="preserve">  </w:t>
      </w:r>
    </w:p>
    <w:p w14:paraId="1DA2B651" w14:textId="6418FF83" w:rsidR="00281A75" w:rsidRPr="000E7EE1" w:rsidRDefault="000E7EE1" w:rsidP="00A01F81">
      <w:pPr>
        <w:pStyle w:val="ListParagraph"/>
        <w:numPr>
          <w:ilvl w:val="1"/>
          <w:numId w:val="24"/>
        </w:numPr>
        <w:rPr>
          <w:rFonts w:ascii="Comic Sans MS" w:hAnsi="Comic Sans MS" w:cs="Segoe UI Semibold"/>
          <w:sz w:val="24"/>
          <w:szCs w:val="24"/>
        </w:rPr>
      </w:pPr>
      <w:proofErr w:type="gramStart"/>
      <w:r w:rsidRPr="000E7EE1">
        <w:rPr>
          <w:rFonts w:ascii="Comic Sans MS" w:hAnsi="Comic Sans MS" w:cs="Segoe UI Semibold"/>
          <w:sz w:val="24"/>
          <w:szCs w:val="24"/>
        </w:rPr>
        <w:t>Empty .git</w:t>
      </w:r>
      <w:proofErr w:type="gramEnd"/>
      <w:r w:rsidRPr="000E7EE1">
        <w:rPr>
          <w:rFonts w:ascii="Comic Sans MS" w:hAnsi="Comic Sans MS" w:cs="Segoe UI Semibold"/>
          <w:sz w:val="24"/>
          <w:szCs w:val="24"/>
        </w:rPr>
        <w:t xml:space="preserve"> folder create</w:t>
      </w:r>
      <w:r>
        <w:rPr>
          <w:rFonts w:ascii="Comic Sans MS" w:hAnsi="Comic Sans MS" w:cs="Segoe UI Semibold"/>
          <w:sz w:val="24"/>
          <w:szCs w:val="24"/>
        </w:rPr>
        <w:t>d</w:t>
      </w:r>
      <w:r w:rsidRPr="000E7EE1">
        <w:rPr>
          <w:rFonts w:ascii="Comic Sans MS" w:hAnsi="Comic Sans MS" w:cs="Segoe UI Semibold"/>
          <w:sz w:val="24"/>
          <w:szCs w:val="24"/>
        </w:rPr>
        <w:t xml:space="preserve"> inside </w:t>
      </w:r>
      <w:r w:rsidR="0056034E">
        <w:rPr>
          <w:rFonts w:ascii="Comic Sans MS" w:hAnsi="Comic Sans MS" w:cs="Segoe UI Semibold"/>
          <w:sz w:val="24"/>
          <w:szCs w:val="24"/>
        </w:rPr>
        <w:t xml:space="preserve">root. i.e., </w:t>
      </w:r>
      <w:r w:rsidR="0056034E" w:rsidRPr="00290D8D">
        <w:rPr>
          <w:rFonts w:ascii="Comic Sans MS" w:hAnsi="Comic Sans MS" w:cs="Segoe UI Semibold"/>
          <w:color w:val="4472C4" w:themeColor="accent1"/>
          <w:sz w:val="24"/>
          <w:szCs w:val="24"/>
        </w:rPr>
        <w:t>root</w:t>
      </w:r>
      <w:proofErr w:type="gramStart"/>
      <w:r w:rsidR="0056034E" w:rsidRPr="00290D8D">
        <w:rPr>
          <w:rFonts w:ascii="Comic Sans MS" w:hAnsi="Comic Sans MS" w:cs="Segoe UI Semibold"/>
          <w:color w:val="4472C4" w:themeColor="accent1"/>
          <w:sz w:val="24"/>
          <w:szCs w:val="24"/>
        </w:rPr>
        <w:t>/.git</w:t>
      </w:r>
      <w:proofErr w:type="gramEnd"/>
    </w:p>
    <w:p w14:paraId="6CFDCF7D" w14:textId="5D020923" w:rsidR="004F7784" w:rsidRDefault="007414D7" w:rsidP="00A01F81">
      <w:pPr>
        <w:pStyle w:val="ListParagraph"/>
        <w:numPr>
          <w:ilvl w:val="1"/>
          <w:numId w:val="24"/>
        </w:numPr>
        <w:rPr>
          <w:rFonts w:ascii="Comic Sans MS" w:hAnsi="Comic Sans MS" w:cs="Segoe UI Semibold"/>
          <w:sz w:val="24"/>
          <w:szCs w:val="24"/>
        </w:rPr>
      </w:pPr>
      <w:r w:rsidRPr="00BD1442">
        <w:rPr>
          <w:rFonts w:ascii="Comic Sans MS" w:hAnsi="Comic Sans MS" w:cs="Segoe UI Semibold"/>
          <w:sz w:val="24"/>
          <w:szCs w:val="24"/>
        </w:rPr>
        <w:t xml:space="preserve">To </w:t>
      </w:r>
      <w:r w:rsidR="008260F1" w:rsidRPr="00BD1442">
        <w:rPr>
          <w:rFonts w:ascii="Comic Sans MS" w:hAnsi="Comic Sans MS" w:cs="Segoe UI Semibold"/>
          <w:sz w:val="24"/>
          <w:szCs w:val="24"/>
        </w:rPr>
        <w:t xml:space="preserve">get list of files, including hidden files </w:t>
      </w:r>
      <w:r w:rsidR="005B2075" w:rsidRPr="00BD1442">
        <w:rPr>
          <w:rFonts w:ascii="Comic Sans MS" w:hAnsi="Comic Sans MS" w:cs="Segoe UI Semibold"/>
          <w:sz w:val="24"/>
          <w:szCs w:val="24"/>
        </w:rPr>
        <w:t>using $</w:t>
      </w:r>
      <w:r w:rsidR="005B2075" w:rsidRPr="00BD1442">
        <w:rPr>
          <w:rFonts w:ascii="Comic Sans MS" w:hAnsi="Comic Sans MS" w:cs="Segoe UI Semibold"/>
          <w:color w:val="4472C4" w:themeColor="accent1"/>
          <w:sz w:val="24"/>
          <w:szCs w:val="24"/>
        </w:rPr>
        <w:t xml:space="preserve"> </w:t>
      </w:r>
      <w:r w:rsidR="005B2075" w:rsidRPr="00290D8D">
        <w:rPr>
          <w:rFonts w:ascii="Comic Sans MS" w:hAnsi="Comic Sans MS" w:cs="Segoe UI Semibold"/>
          <w:color w:val="0070C0"/>
          <w:sz w:val="24"/>
          <w:szCs w:val="24"/>
        </w:rPr>
        <w:t>ls -al</w:t>
      </w:r>
      <w:r w:rsidR="007833B8" w:rsidRPr="00290D8D">
        <w:rPr>
          <w:rFonts w:ascii="Comic Sans MS" w:hAnsi="Comic Sans MS" w:cs="Segoe UI Semibold"/>
          <w:color w:val="0070C0"/>
          <w:sz w:val="24"/>
          <w:szCs w:val="24"/>
        </w:rPr>
        <w:t xml:space="preserve"> </w:t>
      </w:r>
    </w:p>
    <w:p w14:paraId="436F1B3C" w14:textId="469E557D" w:rsidR="0089763D" w:rsidRDefault="002C3235" w:rsidP="00993539">
      <w:pPr>
        <w:rPr>
          <w:rFonts w:ascii="Comic Sans MS" w:hAnsi="Comic Sans MS" w:cs="Segoe UI Semibold"/>
          <w:sz w:val="24"/>
          <w:szCs w:val="24"/>
        </w:rPr>
      </w:pPr>
      <w:r w:rsidRPr="00CA3DD0">
        <w:rPr>
          <w:rFonts w:ascii="Comic Sans MS" w:hAnsi="Comic Sans MS" w:cs="Segoe UI Semibold"/>
          <w:color w:val="C00000"/>
          <w:sz w:val="24"/>
          <w:szCs w:val="24"/>
        </w:rPr>
        <w:t>Note</w:t>
      </w:r>
      <w:r w:rsidR="00CA3DD0">
        <w:rPr>
          <w:rFonts w:ascii="Comic Sans MS" w:hAnsi="Comic Sans MS" w:cs="Segoe UI Semibold"/>
          <w:color w:val="C00000"/>
          <w:sz w:val="24"/>
          <w:szCs w:val="24"/>
        </w:rPr>
        <w:t>:</w:t>
      </w:r>
      <w:r w:rsidRPr="00CA3DD0">
        <w:rPr>
          <w:rFonts w:ascii="Comic Sans MS" w:hAnsi="Comic Sans MS" w:cs="Segoe UI Semibold"/>
          <w:color w:val="C00000"/>
          <w:sz w:val="24"/>
          <w:szCs w:val="24"/>
        </w:rPr>
        <w:t xml:space="preserve"> </w:t>
      </w:r>
      <w:proofErr w:type="gramStart"/>
      <w:r w:rsidRPr="002E233C">
        <w:rPr>
          <w:rFonts w:ascii="Comic Sans MS" w:hAnsi="Comic Sans MS" w:cs="Segoe UI Semibold"/>
          <w:sz w:val="24"/>
          <w:szCs w:val="24"/>
        </w:rPr>
        <w:t>Without .git</w:t>
      </w:r>
      <w:proofErr w:type="gramEnd"/>
      <w:r w:rsidRPr="002E233C">
        <w:rPr>
          <w:rFonts w:ascii="Comic Sans MS" w:hAnsi="Comic Sans MS" w:cs="Segoe UI Semibold"/>
          <w:sz w:val="24"/>
          <w:szCs w:val="24"/>
        </w:rPr>
        <w:t xml:space="preserve"> folder impossible track files. So, we need to </w:t>
      </w:r>
      <w:proofErr w:type="gramStart"/>
      <w:r w:rsidRPr="002E233C">
        <w:rPr>
          <w:rFonts w:ascii="Comic Sans MS" w:hAnsi="Comic Sans MS" w:cs="Segoe UI Semibold"/>
          <w:sz w:val="24"/>
          <w:szCs w:val="24"/>
        </w:rPr>
        <w:t>create .git</w:t>
      </w:r>
      <w:proofErr w:type="gramEnd"/>
      <w:r w:rsidRPr="002E233C">
        <w:rPr>
          <w:rFonts w:ascii="Comic Sans MS" w:hAnsi="Comic Sans MS" w:cs="Segoe UI Semibold"/>
          <w:sz w:val="24"/>
          <w:szCs w:val="24"/>
        </w:rPr>
        <w:t xml:space="preserve"> folder.</w:t>
      </w:r>
    </w:p>
    <w:p w14:paraId="4E772965" w14:textId="77777777" w:rsidR="0089763D" w:rsidRPr="002E233C" w:rsidRDefault="0089763D" w:rsidP="00993539">
      <w:pPr>
        <w:rPr>
          <w:rFonts w:ascii="Comic Sans MS" w:hAnsi="Comic Sans MS" w:cs="Segoe UI Semibold"/>
          <w:sz w:val="24"/>
          <w:szCs w:val="24"/>
        </w:rPr>
      </w:pPr>
    </w:p>
    <w:tbl>
      <w:tblPr>
        <w:tblStyle w:val="PlainTable4"/>
        <w:tblpPr w:leftFromText="180" w:rightFromText="180" w:vertAnchor="text" w:horzAnchor="margin" w:tblpY="95"/>
        <w:tblW w:w="10621" w:type="dxa"/>
        <w:tblLook w:val="04A0" w:firstRow="1" w:lastRow="0" w:firstColumn="1" w:lastColumn="0" w:noHBand="0" w:noVBand="1"/>
      </w:tblPr>
      <w:tblGrid>
        <w:gridCol w:w="5387"/>
        <w:gridCol w:w="5234"/>
      </w:tblGrid>
      <w:tr w:rsidR="00993539" w:rsidRPr="002E233C" w14:paraId="7F0D6B14" w14:textId="77777777" w:rsidTr="00C71D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7" w:type="dxa"/>
          </w:tcPr>
          <w:p w14:paraId="452A3B1D" w14:textId="77777777" w:rsidR="00993539" w:rsidRPr="002E233C" w:rsidRDefault="00993539" w:rsidP="00C71D2B">
            <w:pPr>
              <w:rPr>
                <w:rFonts w:ascii="Comic Sans MS" w:hAnsi="Comic Sans MS" w:cs="Segoe UI Semibold"/>
                <w:b w:val="0"/>
                <w:bCs w:val="0"/>
                <w:color w:val="000000" w:themeColor="text1"/>
                <w:sz w:val="24"/>
                <w:szCs w:val="24"/>
                <w:u w:val="single"/>
              </w:rPr>
            </w:pPr>
            <w:r w:rsidRPr="00290D8D">
              <w:rPr>
                <w:rFonts w:ascii="Comic Sans MS" w:hAnsi="Comic Sans MS" w:cs="Segoe UI Semibold"/>
                <w:b w:val="0"/>
                <w:bCs w:val="0"/>
                <w:color w:val="ED7D31" w:themeColor="accent2"/>
                <w:sz w:val="24"/>
                <w:szCs w:val="24"/>
                <w:u w:val="single"/>
              </w:rPr>
              <w:t>GIT COMMANDS</w:t>
            </w:r>
          </w:p>
        </w:tc>
        <w:tc>
          <w:tcPr>
            <w:tcW w:w="5234" w:type="dxa"/>
          </w:tcPr>
          <w:p w14:paraId="002AA520" w14:textId="77777777" w:rsidR="00993539" w:rsidRPr="002E233C" w:rsidRDefault="00993539" w:rsidP="00C71D2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</w:p>
        </w:tc>
      </w:tr>
      <w:tr w:rsidR="00993539" w:rsidRPr="002E233C" w14:paraId="13A48591" w14:textId="77777777" w:rsidTr="00C7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7" w:type="dxa"/>
          </w:tcPr>
          <w:p w14:paraId="40D1CFC9" w14:textId="77777777" w:rsidR="00993539" w:rsidRPr="002E233C" w:rsidRDefault="00993539" w:rsidP="00C71D2B">
            <w:pPr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touch filename</w:t>
            </w:r>
          </w:p>
        </w:tc>
        <w:tc>
          <w:tcPr>
            <w:tcW w:w="5234" w:type="dxa"/>
          </w:tcPr>
          <w:p w14:paraId="4C1D1B13" w14:textId="77777777" w:rsidR="00993539" w:rsidRPr="002E233C" w:rsidRDefault="00993539" w:rsidP="00C7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To create a file. </w:t>
            </w:r>
          </w:p>
        </w:tc>
      </w:tr>
      <w:tr w:rsidR="00993539" w:rsidRPr="002E233C" w14:paraId="7B97E711" w14:textId="77777777" w:rsidTr="00C71D2B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7" w:type="dxa"/>
          </w:tcPr>
          <w:p w14:paraId="29A4C11A" w14:textId="77777777" w:rsidR="00993539" w:rsidRPr="002E233C" w:rsidRDefault="00993539" w:rsidP="00C71D2B">
            <w:pPr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git add filename</w:t>
            </w:r>
          </w:p>
          <w:p w14:paraId="3090C97B" w14:textId="77777777" w:rsidR="00993539" w:rsidRPr="002E233C" w:rsidRDefault="00993539" w:rsidP="00993539">
            <w:pPr>
              <w:pStyle w:val="ListParagraph"/>
              <w:numPr>
                <w:ilvl w:val="0"/>
                <w:numId w:val="1"/>
              </w:numPr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 xml:space="preserve">git add * </w:t>
            </w:r>
          </w:p>
          <w:p w14:paraId="3D8E2EA7" w14:textId="77777777" w:rsidR="00993539" w:rsidRPr="002E233C" w:rsidRDefault="00993539" w:rsidP="00993539">
            <w:pPr>
              <w:pStyle w:val="ListParagraph"/>
              <w:numPr>
                <w:ilvl w:val="0"/>
                <w:numId w:val="1"/>
              </w:numPr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 xml:space="preserve">git </w:t>
            </w:r>
            <w:proofErr w:type="gramStart"/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add .</w:t>
            </w:r>
            <w:proofErr w:type="gramEnd"/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 xml:space="preserve"> </w:t>
            </w:r>
          </w:p>
        </w:tc>
        <w:tc>
          <w:tcPr>
            <w:tcW w:w="5234" w:type="dxa"/>
          </w:tcPr>
          <w:p w14:paraId="12A094A3" w14:textId="77777777" w:rsidR="00993539" w:rsidRPr="002E233C" w:rsidRDefault="00993539" w:rsidP="00C7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>To track a single file.</w:t>
            </w:r>
          </w:p>
          <w:p w14:paraId="3572EE22" w14:textId="77777777" w:rsidR="00993539" w:rsidRPr="002E233C" w:rsidRDefault="00993539" w:rsidP="00993539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To track all files or multiple files. </w:t>
            </w:r>
          </w:p>
          <w:p w14:paraId="15265BAE" w14:textId="77777777" w:rsidR="00993539" w:rsidRPr="002E233C" w:rsidRDefault="00993539" w:rsidP="00993539">
            <w:pPr>
              <w:pStyle w:val="ListParagraph"/>
              <w:numPr>
                <w:ilvl w:val="0"/>
                <w:numId w:val="2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>To track all files including hidden files.</w:t>
            </w:r>
          </w:p>
        </w:tc>
      </w:tr>
      <w:tr w:rsidR="00993539" w:rsidRPr="002E233C" w14:paraId="3C5456D2" w14:textId="77777777" w:rsidTr="00C7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7" w:type="dxa"/>
          </w:tcPr>
          <w:p w14:paraId="0D88749C" w14:textId="77777777" w:rsidR="00993539" w:rsidRPr="002E233C" w:rsidRDefault="00993539" w:rsidP="00C71D2B">
            <w:pPr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 xml:space="preserve">git status </w:t>
            </w:r>
          </w:p>
        </w:tc>
        <w:tc>
          <w:tcPr>
            <w:tcW w:w="5234" w:type="dxa"/>
          </w:tcPr>
          <w:p w14:paraId="46EE3AD8" w14:textId="77777777" w:rsidR="00993539" w:rsidRPr="002E233C" w:rsidRDefault="00993539" w:rsidP="00C7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>To check the file tracking or not.</w:t>
            </w:r>
          </w:p>
        </w:tc>
      </w:tr>
      <w:tr w:rsidR="00993539" w:rsidRPr="002E233C" w14:paraId="695E69AA" w14:textId="77777777" w:rsidTr="00C71D2B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7" w:type="dxa"/>
          </w:tcPr>
          <w:p w14:paraId="0A9394C7" w14:textId="77777777" w:rsidR="00993539" w:rsidRPr="002E233C" w:rsidRDefault="00993539" w:rsidP="00C71D2B">
            <w:pPr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git commit -m “commit message” &lt;</w:t>
            </w:r>
            <w:proofErr w:type="spellStart"/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fname</w:t>
            </w:r>
            <w:proofErr w:type="spellEnd"/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 xml:space="preserve">/*/.&gt; </w:t>
            </w:r>
          </w:p>
          <w:p w14:paraId="5ABF4BA4" w14:textId="77777777" w:rsidR="00993539" w:rsidRPr="002E233C" w:rsidRDefault="00993539" w:rsidP="00993539">
            <w:pPr>
              <w:pStyle w:val="ListParagraph"/>
              <w:numPr>
                <w:ilvl w:val="0"/>
                <w:numId w:val="3"/>
              </w:numPr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m - message</w:t>
            </w:r>
          </w:p>
          <w:p w14:paraId="77C5B901" w14:textId="77777777" w:rsidR="00993539" w:rsidRPr="002E233C" w:rsidRDefault="00993539" w:rsidP="00C71D2B">
            <w:pPr>
              <w:tabs>
                <w:tab w:val="left" w:pos="3024"/>
              </w:tabs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ab/>
            </w:r>
          </w:p>
        </w:tc>
        <w:tc>
          <w:tcPr>
            <w:tcW w:w="5234" w:type="dxa"/>
          </w:tcPr>
          <w:p w14:paraId="775740D0" w14:textId="77777777" w:rsidR="00993539" w:rsidRPr="002E233C" w:rsidRDefault="00993539" w:rsidP="00C7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>To commit the file with message – saved</w:t>
            </w:r>
          </w:p>
        </w:tc>
      </w:tr>
      <w:tr w:rsidR="00993539" w:rsidRPr="002E233C" w14:paraId="3DB01AA4" w14:textId="77777777" w:rsidTr="00C7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7" w:type="dxa"/>
          </w:tcPr>
          <w:p w14:paraId="66089392" w14:textId="77777777" w:rsidR="00993539" w:rsidRPr="002E233C" w:rsidRDefault="00993539" w:rsidP="00C71D2B">
            <w:pPr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git rm --cached filename</w:t>
            </w:r>
          </w:p>
        </w:tc>
        <w:tc>
          <w:tcPr>
            <w:tcW w:w="5234" w:type="dxa"/>
          </w:tcPr>
          <w:p w14:paraId="721228B2" w14:textId="77777777" w:rsidR="00993539" w:rsidRPr="002E233C" w:rsidRDefault="00993539" w:rsidP="00C7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>To untrack (That means staging area to working directory)</w:t>
            </w:r>
          </w:p>
        </w:tc>
      </w:tr>
      <w:tr w:rsidR="00993539" w:rsidRPr="002E233C" w14:paraId="1AD676DC" w14:textId="77777777" w:rsidTr="00C71D2B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7" w:type="dxa"/>
          </w:tcPr>
          <w:p w14:paraId="27FAE7A9" w14:textId="77777777" w:rsidR="00993539" w:rsidRPr="002E233C" w:rsidRDefault="00993539" w:rsidP="00C71D2B">
            <w:pPr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 xml:space="preserve">git log </w:t>
            </w:r>
          </w:p>
        </w:tc>
        <w:tc>
          <w:tcPr>
            <w:tcW w:w="5234" w:type="dxa"/>
          </w:tcPr>
          <w:p w14:paraId="5F960F51" w14:textId="77777777" w:rsidR="00993539" w:rsidRPr="002E233C" w:rsidRDefault="00993539" w:rsidP="00C7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To check commit history </w:t>
            </w:r>
            <w:r w:rsidRPr="002E233C">
              <w:rPr>
                <w:rFonts w:ascii="Comic Sans MS" w:hAnsi="Comic Sans MS" w:cs="Segoe UI Semibold"/>
                <w:sz w:val="24"/>
                <w:szCs w:val="24"/>
              </w:rPr>
              <w:sym w:font="Wingdings" w:char="F0E0"/>
            </w: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 Tap ‘q’ for quit</w:t>
            </w:r>
          </w:p>
        </w:tc>
      </w:tr>
      <w:tr w:rsidR="00993539" w:rsidRPr="002E233C" w14:paraId="3E5A1EC6" w14:textId="77777777" w:rsidTr="00C7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7" w:type="dxa"/>
          </w:tcPr>
          <w:p w14:paraId="309AA6FF" w14:textId="77777777" w:rsidR="00993539" w:rsidRPr="002E233C" w:rsidRDefault="00993539" w:rsidP="00C71D2B">
            <w:pPr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 xml:space="preserve">git log -2  </w:t>
            </w:r>
          </w:p>
        </w:tc>
        <w:tc>
          <w:tcPr>
            <w:tcW w:w="5234" w:type="dxa"/>
          </w:tcPr>
          <w:p w14:paraId="38054CA5" w14:textId="77777777" w:rsidR="00993539" w:rsidRPr="002E233C" w:rsidRDefault="00993539" w:rsidP="00C7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To see top 2 commit </w:t>
            </w:r>
            <w:r w:rsidRPr="002E233C">
              <w:rPr>
                <w:rFonts w:ascii="Comic Sans MS" w:hAnsi="Comic Sans MS" w:cs="Segoe UI Semibold"/>
                <w:sz w:val="24"/>
                <w:szCs w:val="24"/>
              </w:rPr>
              <w:sym w:font="Wingdings" w:char="F0E0"/>
            </w: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 Tap ‘q’ for quit </w:t>
            </w:r>
          </w:p>
        </w:tc>
      </w:tr>
      <w:tr w:rsidR="00993539" w:rsidRPr="002E233C" w14:paraId="58714C7A" w14:textId="77777777" w:rsidTr="00C71D2B">
        <w:trPr>
          <w:trHeight w:val="4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7" w:type="dxa"/>
          </w:tcPr>
          <w:p w14:paraId="225B5AB0" w14:textId="77777777" w:rsidR="00993539" w:rsidRPr="002E233C" w:rsidRDefault="00993539" w:rsidP="00C71D2B">
            <w:pPr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git log --</w:t>
            </w:r>
            <w:proofErr w:type="spellStart"/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oneline</w:t>
            </w:r>
            <w:proofErr w:type="spellEnd"/>
          </w:p>
        </w:tc>
        <w:tc>
          <w:tcPr>
            <w:tcW w:w="5234" w:type="dxa"/>
          </w:tcPr>
          <w:p w14:paraId="25B2D3BA" w14:textId="77777777" w:rsidR="00993539" w:rsidRPr="002E233C" w:rsidRDefault="00993539" w:rsidP="00C7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>To see only commit ID's and message</w:t>
            </w:r>
          </w:p>
        </w:tc>
      </w:tr>
      <w:tr w:rsidR="00993539" w:rsidRPr="002E233C" w14:paraId="292E7B45" w14:textId="77777777" w:rsidTr="00C7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7" w:type="dxa"/>
          </w:tcPr>
          <w:p w14:paraId="0D8FD038" w14:textId="77777777" w:rsidR="00993539" w:rsidRPr="002E233C" w:rsidRDefault="00993539" w:rsidP="00C71D2B">
            <w:pPr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 xml:space="preserve">git show </w:t>
            </w:r>
            <w:proofErr w:type="spellStart"/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commit_Id</w:t>
            </w:r>
            <w:proofErr w:type="spellEnd"/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 xml:space="preserve"> filename</w:t>
            </w:r>
          </w:p>
          <w:p w14:paraId="6133BD66" w14:textId="77777777" w:rsidR="00993539" w:rsidRPr="002E233C" w:rsidRDefault="00993539" w:rsidP="00C71D2B">
            <w:pPr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 xml:space="preserve">git show </w:t>
            </w:r>
            <w:proofErr w:type="spellStart"/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commit_id</w:t>
            </w:r>
            <w:proofErr w:type="spellEnd"/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 xml:space="preserve"> --name-only </w:t>
            </w:r>
          </w:p>
        </w:tc>
        <w:tc>
          <w:tcPr>
            <w:tcW w:w="5234" w:type="dxa"/>
          </w:tcPr>
          <w:p w14:paraId="18F5CFB8" w14:textId="77777777" w:rsidR="00993539" w:rsidRPr="002E233C" w:rsidRDefault="00993539" w:rsidP="00C7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>To see details of commit filename &amp; details.</w:t>
            </w:r>
          </w:p>
        </w:tc>
      </w:tr>
      <w:tr w:rsidR="00993539" w:rsidRPr="002E233C" w14:paraId="1F33CF8D" w14:textId="77777777" w:rsidTr="00C71D2B">
        <w:trPr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7" w:type="dxa"/>
          </w:tcPr>
          <w:p w14:paraId="773BCD18" w14:textId="77777777" w:rsidR="00993539" w:rsidRPr="002E233C" w:rsidRDefault="00993539" w:rsidP="00C71D2B">
            <w:pPr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git log --follow --all filename</w:t>
            </w:r>
          </w:p>
        </w:tc>
        <w:tc>
          <w:tcPr>
            <w:tcW w:w="5234" w:type="dxa"/>
          </w:tcPr>
          <w:p w14:paraId="4C38196A" w14:textId="77777777" w:rsidR="00993539" w:rsidRPr="002E233C" w:rsidRDefault="00993539" w:rsidP="00C7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>To see all commits of a single file</w:t>
            </w:r>
          </w:p>
        </w:tc>
      </w:tr>
      <w:tr w:rsidR="00993539" w:rsidRPr="002E233C" w14:paraId="56F15579" w14:textId="77777777" w:rsidTr="00C7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7" w:type="dxa"/>
          </w:tcPr>
          <w:p w14:paraId="21AE181C" w14:textId="77777777" w:rsidR="00993539" w:rsidRPr="002E233C" w:rsidRDefault="00993539" w:rsidP="00C71D2B">
            <w:pPr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git revert &lt;commit Id&gt;</w:t>
            </w:r>
          </w:p>
        </w:tc>
        <w:tc>
          <w:tcPr>
            <w:tcW w:w="5234" w:type="dxa"/>
          </w:tcPr>
          <w:p w14:paraId="2EDFB361" w14:textId="77777777" w:rsidR="00993539" w:rsidRPr="002E233C" w:rsidRDefault="00993539" w:rsidP="00C7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To delete particular commit id </w:t>
            </w:r>
          </w:p>
        </w:tc>
      </w:tr>
      <w:tr w:rsidR="00993539" w:rsidRPr="002E233C" w14:paraId="7745C63A" w14:textId="77777777" w:rsidTr="00C71D2B">
        <w:trPr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87" w:type="dxa"/>
          </w:tcPr>
          <w:p w14:paraId="0368D682" w14:textId="77777777" w:rsidR="00993539" w:rsidRPr="002E233C" w:rsidRDefault="00993539" w:rsidP="00C71D2B">
            <w:pPr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 xml:space="preserve">git reset &lt;commit id&gt; </w:t>
            </w:r>
          </w:p>
        </w:tc>
        <w:tc>
          <w:tcPr>
            <w:tcW w:w="5234" w:type="dxa"/>
          </w:tcPr>
          <w:p w14:paraId="67F9DAA4" w14:textId="77777777" w:rsidR="00993539" w:rsidRPr="002E233C" w:rsidRDefault="00993539" w:rsidP="00C7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To get recent deleted commit id details </w:t>
            </w:r>
          </w:p>
        </w:tc>
      </w:tr>
    </w:tbl>
    <w:p w14:paraId="4AD29A8D" w14:textId="77777777" w:rsidR="00993539" w:rsidRDefault="00993539" w:rsidP="00993539">
      <w:pPr>
        <w:rPr>
          <w:rFonts w:ascii="Comic Sans MS" w:hAnsi="Comic Sans MS" w:cs="Segoe UI Semibold"/>
          <w:sz w:val="24"/>
          <w:szCs w:val="24"/>
          <w:highlight w:val="yellow"/>
        </w:rPr>
      </w:pPr>
    </w:p>
    <w:p w14:paraId="73E23E9B" w14:textId="77777777" w:rsidR="0014410C" w:rsidRDefault="0014410C" w:rsidP="0014410C">
      <w:pPr>
        <w:rPr>
          <w:rFonts w:ascii="Comic Sans MS" w:hAnsi="Comic Sans MS"/>
          <w:color w:val="ED7D31" w:themeColor="accent2"/>
          <w:sz w:val="24"/>
          <w:szCs w:val="24"/>
          <w:u w:val="single"/>
        </w:rPr>
      </w:pPr>
      <w:r w:rsidRPr="00C546E4">
        <w:rPr>
          <w:rFonts w:ascii="Comic Sans MS" w:hAnsi="Comic Sans MS"/>
          <w:color w:val="ED7D31" w:themeColor="accent2"/>
          <w:sz w:val="24"/>
          <w:szCs w:val="24"/>
          <w:u w:val="single"/>
        </w:rPr>
        <w:t xml:space="preserve">Git Log </w:t>
      </w:r>
    </w:p>
    <w:p w14:paraId="4988A65C" w14:textId="77777777" w:rsidR="0014410C" w:rsidRPr="00C546E4" w:rsidRDefault="0014410C" w:rsidP="0014410C">
      <w:pPr>
        <w:rPr>
          <w:rFonts w:ascii="Comic Sans MS" w:hAnsi="Comic Sans MS"/>
          <w:sz w:val="24"/>
          <w:szCs w:val="24"/>
        </w:rPr>
      </w:pPr>
      <w:r w:rsidRPr="00C546E4">
        <w:rPr>
          <w:rFonts w:ascii="Comic Sans MS" w:hAnsi="Comic Sans MS"/>
          <w:sz w:val="24"/>
          <w:szCs w:val="24"/>
        </w:rPr>
        <w:t xml:space="preserve">Used to show all the commit history Details </w:t>
      </w:r>
    </w:p>
    <w:p w14:paraId="31FB8105" w14:textId="765C7D9F" w:rsidR="0008069C" w:rsidRPr="0014410C" w:rsidRDefault="0014410C" w:rsidP="00993539">
      <w:pPr>
        <w:rPr>
          <w:rFonts w:ascii="Comic Sans MS" w:hAnsi="Comic Sans MS" w:cs="Segoe UI Semibold"/>
          <w:color w:val="4472C4" w:themeColor="accent1"/>
          <w:sz w:val="24"/>
          <w:szCs w:val="24"/>
          <w:u w:val="single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$ </w:t>
      </w:r>
      <w:r w:rsidRPr="00CD0434">
        <w:rPr>
          <w:rFonts w:ascii="Comic Sans MS" w:hAnsi="Comic Sans MS"/>
          <w:color w:val="0070C0"/>
          <w:sz w:val="24"/>
          <w:szCs w:val="24"/>
        </w:rPr>
        <w:t xml:space="preserve">git log </w:t>
      </w:r>
    </w:p>
    <w:p w14:paraId="69491534" w14:textId="77777777" w:rsidR="0098689D" w:rsidRDefault="0098689D" w:rsidP="00993539">
      <w:pPr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</w:pPr>
    </w:p>
    <w:p w14:paraId="0C7FFA41" w14:textId="43428084" w:rsidR="00993539" w:rsidRPr="00290D8D" w:rsidRDefault="00993539" w:rsidP="00993539">
      <w:pPr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</w:pPr>
      <w:r w:rsidRPr="00290D8D"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  <w:lastRenderedPageBreak/>
        <w:t>GIT-CONFIG</w:t>
      </w:r>
    </w:p>
    <w:p w14:paraId="6EC9C8C3" w14:textId="7631CCC9" w:rsidR="008D446D" w:rsidRDefault="00C82BD5" w:rsidP="008D446D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Git Config is used to </w:t>
      </w:r>
      <w:r w:rsidR="008D446D">
        <w:rPr>
          <w:rFonts w:ascii="Comic Sans MS" w:hAnsi="Comic Sans MS"/>
          <w:color w:val="000000" w:themeColor="text1"/>
          <w:sz w:val="24"/>
          <w:szCs w:val="24"/>
        </w:rPr>
        <w:t>Configure your Email and Name in Git CLI with Commands</w:t>
      </w:r>
    </w:p>
    <w:tbl>
      <w:tblPr>
        <w:tblStyle w:val="TableGridLight"/>
        <w:tblW w:w="10201" w:type="dxa"/>
        <w:tblLook w:val="04A0" w:firstRow="1" w:lastRow="0" w:firstColumn="1" w:lastColumn="0" w:noHBand="0" w:noVBand="1"/>
      </w:tblPr>
      <w:tblGrid>
        <w:gridCol w:w="6799"/>
        <w:gridCol w:w="3402"/>
      </w:tblGrid>
      <w:tr w:rsidR="003F009A" w:rsidRPr="002E233C" w14:paraId="6D675C14" w14:textId="77777777" w:rsidTr="00B8485C">
        <w:trPr>
          <w:trHeight w:val="375"/>
        </w:trPr>
        <w:tc>
          <w:tcPr>
            <w:tcW w:w="6799" w:type="dxa"/>
          </w:tcPr>
          <w:p w14:paraId="33E72A0F" w14:textId="77777777" w:rsidR="003F009A" w:rsidRPr="00290D8D" w:rsidRDefault="003F009A" w:rsidP="00B8485C">
            <w:pPr>
              <w:rPr>
                <w:rFonts w:ascii="Comic Sans MS" w:hAnsi="Comic Sans MS" w:cs="Segoe UI Semibold"/>
                <w:color w:val="0070C0"/>
                <w:sz w:val="24"/>
                <w:szCs w:val="24"/>
              </w:rPr>
            </w:pPr>
            <w:r w:rsidRPr="00290D8D">
              <w:rPr>
                <w:rFonts w:ascii="Comic Sans MS" w:hAnsi="Comic Sans MS" w:cs="Segoe UI Semibold"/>
                <w:color w:val="0070C0"/>
                <w:sz w:val="24"/>
                <w:szCs w:val="24"/>
              </w:rPr>
              <w:t>git config --global user.name “</w:t>
            </w:r>
            <w:proofErr w:type="spellStart"/>
            <w:r w:rsidRPr="00290D8D">
              <w:rPr>
                <w:rFonts w:ascii="Comic Sans MS" w:hAnsi="Comic Sans MS" w:cs="Segoe UI Semibold"/>
                <w:color w:val="0070C0"/>
                <w:sz w:val="24"/>
                <w:szCs w:val="24"/>
              </w:rPr>
              <w:t>naveen_silver</w:t>
            </w:r>
            <w:proofErr w:type="spellEnd"/>
            <w:r w:rsidRPr="00290D8D">
              <w:rPr>
                <w:rFonts w:ascii="Comic Sans MS" w:hAnsi="Comic Sans MS" w:cs="Segoe UI Semibold"/>
                <w:color w:val="0070C0"/>
                <w:sz w:val="24"/>
                <w:szCs w:val="24"/>
              </w:rPr>
              <w:t>”</w:t>
            </w:r>
          </w:p>
        </w:tc>
        <w:tc>
          <w:tcPr>
            <w:tcW w:w="3402" w:type="dxa"/>
          </w:tcPr>
          <w:p w14:paraId="464558AA" w14:textId="77777777" w:rsidR="003F009A" w:rsidRPr="002E233C" w:rsidRDefault="003F009A" w:rsidP="00B8485C">
            <w:pPr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>To config user name/author</w:t>
            </w:r>
          </w:p>
        </w:tc>
      </w:tr>
      <w:tr w:rsidR="003F009A" w:rsidRPr="002E233C" w14:paraId="7CF6E9EF" w14:textId="77777777" w:rsidTr="00B8485C">
        <w:trPr>
          <w:trHeight w:val="359"/>
        </w:trPr>
        <w:tc>
          <w:tcPr>
            <w:tcW w:w="6799" w:type="dxa"/>
          </w:tcPr>
          <w:p w14:paraId="314461CE" w14:textId="77777777" w:rsidR="003F009A" w:rsidRPr="00290D8D" w:rsidRDefault="003F009A" w:rsidP="00B8485C">
            <w:pPr>
              <w:rPr>
                <w:rFonts w:ascii="Comic Sans MS" w:hAnsi="Comic Sans MS" w:cs="Segoe UI Semibold"/>
                <w:color w:val="0070C0"/>
                <w:sz w:val="24"/>
                <w:szCs w:val="24"/>
              </w:rPr>
            </w:pPr>
            <w:r w:rsidRPr="00290D8D">
              <w:rPr>
                <w:rFonts w:ascii="Comic Sans MS" w:hAnsi="Comic Sans MS" w:cs="Segoe UI Semibold"/>
                <w:color w:val="0070C0"/>
                <w:sz w:val="24"/>
                <w:szCs w:val="24"/>
              </w:rPr>
              <w:t xml:space="preserve">git config --global </w:t>
            </w:r>
            <w:proofErr w:type="spellStart"/>
            <w:proofErr w:type="gramStart"/>
            <w:r w:rsidRPr="00290D8D">
              <w:rPr>
                <w:rFonts w:ascii="Comic Sans MS" w:hAnsi="Comic Sans MS" w:cs="Segoe UI Semibold"/>
                <w:color w:val="0070C0"/>
                <w:sz w:val="24"/>
                <w:szCs w:val="24"/>
              </w:rPr>
              <w:t>user.email</w:t>
            </w:r>
            <w:proofErr w:type="spellEnd"/>
            <w:proofErr w:type="gramEnd"/>
            <w:r w:rsidRPr="00290D8D">
              <w:rPr>
                <w:rFonts w:ascii="Comic Sans MS" w:hAnsi="Comic Sans MS" w:cs="Segoe UI Semibold"/>
                <w:color w:val="0070C0"/>
                <w:sz w:val="24"/>
                <w:szCs w:val="24"/>
              </w:rPr>
              <w:t xml:space="preserve"> “naveensilver136@gmail.com”</w:t>
            </w:r>
          </w:p>
        </w:tc>
        <w:tc>
          <w:tcPr>
            <w:tcW w:w="3402" w:type="dxa"/>
          </w:tcPr>
          <w:p w14:paraId="2768DD1A" w14:textId="77777777" w:rsidR="003F009A" w:rsidRPr="002E233C" w:rsidRDefault="003F009A" w:rsidP="00B8485C">
            <w:pPr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>To config user email ID</w:t>
            </w:r>
          </w:p>
        </w:tc>
      </w:tr>
    </w:tbl>
    <w:p w14:paraId="3E574B97" w14:textId="77777777" w:rsidR="00D55079" w:rsidRDefault="00D55079" w:rsidP="003F009A">
      <w:pPr>
        <w:rPr>
          <w:rFonts w:ascii="Comic Sans MS" w:hAnsi="Comic Sans MS" w:cs="Segoe UI Semibold"/>
          <w:color w:val="FF0000"/>
          <w:sz w:val="24"/>
          <w:szCs w:val="24"/>
        </w:rPr>
      </w:pPr>
    </w:p>
    <w:p w14:paraId="27797E92" w14:textId="2C447931" w:rsidR="003F009A" w:rsidRPr="002E233C" w:rsidRDefault="003F009A" w:rsidP="003F009A">
      <w:pPr>
        <w:rPr>
          <w:rFonts w:ascii="Comic Sans MS" w:hAnsi="Comic Sans MS" w:cs="Segoe UI Semibold"/>
          <w:sz w:val="24"/>
          <w:szCs w:val="24"/>
        </w:rPr>
      </w:pPr>
      <w:r w:rsidRPr="00D55079">
        <w:rPr>
          <w:rFonts w:ascii="Comic Sans MS" w:hAnsi="Comic Sans MS" w:cs="Segoe UI Semibold"/>
          <w:color w:val="C00000"/>
          <w:sz w:val="24"/>
          <w:szCs w:val="24"/>
        </w:rPr>
        <w:t>Note</w:t>
      </w:r>
      <w:r w:rsidR="00D55079">
        <w:rPr>
          <w:rFonts w:ascii="Comic Sans MS" w:hAnsi="Comic Sans MS" w:cs="Segoe UI Semibold"/>
          <w:color w:val="C00000"/>
          <w:sz w:val="24"/>
          <w:szCs w:val="24"/>
        </w:rPr>
        <w:t>:</w:t>
      </w:r>
      <w:r w:rsidRPr="00D55079">
        <w:rPr>
          <w:rFonts w:ascii="Comic Sans MS" w:hAnsi="Comic Sans MS" w:cs="Segoe UI Semibold"/>
          <w:color w:val="C00000"/>
          <w:sz w:val="24"/>
          <w:szCs w:val="24"/>
        </w:rPr>
        <w:t xml:space="preserve"> </w:t>
      </w:r>
      <w:r w:rsidRPr="002E233C">
        <w:rPr>
          <w:rFonts w:ascii="Comic Sans MS" w:hAnsi="Comic Sans MS" w:cs="Segoe UI Semibold"/>
          <w:sz w:val="24"/>
          <w:szCs w:val="24"/>
        </w:rPr>
        <w:t xml:space="preserve">Now give the </w:t>
      </w:r>
      <w:r w:rsidRPr="002E233C">
        <w:rPr>
          <w:rFonts w:ascii="Comic Sans MS" w:hAnsi="Comic Sans MS" w:cs="Segoe UI Semibold"/>
          <w:color w:val="7030A0"/>
          <w:sz w:val="24"/>
          <w:szCs w:val="24"/>
        </w:rPr>
        <w:t xml:space="preserve">git log </w:t>
      </w:r>
      <w:r w:rsidRPr="002E233C">
        <w:rPr>
          <w:rFonts w:ascii="Comic Sans MS" w:hAnsi="Comic Sans MS" w:cs="Segoe UI Semibold"/>
          <w:sz w:val="24"/>
          <w:szCs w:val="24"/>
        </w:rPr>
        <w:t>command to see changes, it won’t work because after config we haven’t done anything.</w:t>
      </w:r>
    </w:p>
    <w:p w14:paraId="7FF3DABD" w14:textId="62DC3BB4" w:rsidR="00B62B32" w:rsidRPr="008D4218" w:rsidRDefault="003F009A" w:rsidP="008D446D">
      <w:p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Now create a file and commit that file</w:t>
      </w:r>
      <w:r>
        <w:rPr>
          <w:rFonts w:ascii="Comic Sans MS" w:hAnsi="Comic Sans MS" w:cs="Segoe UI Semibold"/>
          <w:sz w:val="24"/>
          <w:szCs w:val="24"/>
        </w:rPr>
        <w:t>.</w:t>
      </w:r>
      <w:r w:rsidRPr="002E233C">
        <w:rPr>
          <w:rFonts w:ascii="Comic Sans MS" w:hAnsi="Comic Sans MS" w:cs="Segoe UI Semibold"/>
          <w:sz w:val="24"/>
          <w:szCs w:val="24"/>
        </w:rPr>
        <w:t xml:space="preserve"> </w:t>
      </w:r>
      <w:proofErr w:type="gramStart"/>
      <w:r>
        <w:rPr>
          <w:rFonts w:ascii="Comic Sans MS" w:hAnsi="Comic Sans MS" w:cs="Segoe UI Semibold"/>
          <w:sz w:val="24"/>
          <w:szCs w:val="24"/>
        </w:rPr>
        <w:t xml:space="preserve">Enter </w:t>
      </w:r>
      <w:r w:rsidRPr="002E233C">
        <w:rPr>
          <w:rFonts w:ascii="Comic Sans MS" w:hAnsi="Comic Sans MS" w:cs="Segoe UI Semibold"/>
          <w:sz w:val="24"/>
          <w:szCs w:val="24"/>
        </w:rPr>
        <w:t xml:space="preserve"> </w:t>
      </w:r>
      <w:r>
        <w:rPr>
          <w:rFonts w:ascii="Comic Sans MS" w:hAnsi="Comic Sans MS" w:cs="Segoe UI Semibold"/>
          <w:sz w:val="24"/>
          <w:szCs w:val="24"/>
        </w:rPr>
        <w:t>$</w:t>
      </w:r>
      <w:proofErr w:type="gramEnd"/>
      <w:r>
        <w:rPr>
          <w:rFonts w:ascii="Comic Sans MS" w:hAnsi="Comic Sans MS" w:cs="Segoe UI Semibold"/>
          <w:sz w:val="24"/>
          <w:szCs w:val="24"/>
        </w:rPr>
        <w:t xml:space="preserve"> </w:t>
      </w:r>
      <w:r w:rsidRPr="00290D8D">
        <w:rPr>
          <w:rFonts w:ascii="Comic Sans MS" w:hAnsi="Comic Sans MS" w:cs="Segoe UI Semibold"/>
          <w:color w:val="0070C0"/>
          <w:sz w:val="24"/>
          <w:szCs w:val="24"/>
        </w:rPr>
        <w:t xml:space="preserve">git log </w:t>
      </w:r>
      <w:r w:rsidRPr="002E233C">
        <w:rPr>
          <w:rFonts w:ascii="Comic Sans MS" w:hAnsi="Comic Sans MS" w:cs="Segoe UI Semibold"/>
          <w:sz w:val="24"/>
          <w:szCs w:val="24"/>
        </w:rPr>
        <w:t xml:space="preserve">you will see changes as you configure. </w:t>
      </w:r>
    </w:p>
    <w:p w14:paraId="1B3876B0" w14:textId="2D0B9B33" w:rsidR="00B62B32" w:rsidRPr="008D4218" w:rsidRDefault="00636A5B" w:rsidP="00A01F81">
      <w:pPr>
        <w:pStyle w:val="ListParagraph"/>
        <w:numPr>
          <w:ilvl w:val="1"/>
          <w:numId w:val="22"/>
        </w:numPr>
        <w:rPr>
          <w:rFonts w:ascii="Comic Sans MS" w:hAnsi="Comic Sans MS"/>
          <w:color w:val="000000" w:themeColor="text1"/>
          <w:sz w:val="24"/>
          <w:szCs w:val="24"/>
        </w:rPr>
      </w:pPr>
      <w:r w:rsidRPr="008D4218">
        <w:rPr>
          <w:rFonts w:ascii="Comic Sans MS" w:hAnsi="Comic Sans MS"/>
          <w:color w:val="000000" w:themeColor="text1"/>
          <w:sz w:val="24"/>
          <w:szCs w:val="24"/>
        </w:rPr>
        <w:t>You</w:t>
      </w:r>
      <w:r w:rsidR="00133166" w:rsidRPr="008D4218">
        <w:rPr>
          <w:rFonts w:ascii="Comic Sans MS" w:hAnsi="Comic Sans MS"/>
          <w:color w:val="000000" w:themeColor="text1"/>
          <w:sz w:val="24"/>
          <w:szCs w:val="24"/>
        </w:rPr>
        <w:t xml:space="preserve"> can change </w:t>
      </w:r>
      <w:r w:rsidRPr="008D4218">
        <w:rPr>
          <w:rFonts w:ascii="Comic Sans MS" w:hAnsi="Comic Sans MS"/>
          <w:color w:val="000000" w:themeColor="text1"/>
          <w:sz w:val="24"/>
          <w:szCs w:val="24"/>
        </w:rPr>
        <w:t>Name and Emails configurations by following steps:</w:t>
      </w:r>
    </w:p>
    <w:p w14:paraId="2281C704" w14:textId="77777777" w:rsidR="00636A5B" w:rsidRPr="002E233C" w:rsidRDefault="00636A5B" w:rsidP="00636A5B">
      <w:p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Go </w:t>
      </w:r>
      <w:proofErr w:type="gramStart"/>
      <w:r w:rsidRPr="002E233C">
        <w:rPr>
          <w:rFonts w:ascii="Comic Sans MS" w:hAnsi="Comic Sans MS" w:cs="Segoe UI Semibold"/>
          <w:sz w:val="24"/>
          <w:szCs w:val="24"/>
        </w:rPr>
        <w:t>to .git</w:t>
      </w:r>
      <w:proofErr w:type="gramEnd"/>
      <w:r w:rsidRPr="002E233C">
        <w:rPr>
          <w:rFonts w:ascii="Comic Sans MS" w:hAnsi="Comic Sans MS" w:cs="Segoe UI Semibold"/>
          <w:sz w:val="24"/>
          <w:szCs w:val="24"/>
        </w:rPr>
        <w:t xml:space="preserve"> folder &gt; vim config &gt; change username and email or replace </w:t>
      </w:r>
      <w:r w:rsidRPr="002E233C">
        <w:rPr>
          <w:rFonts w:ascii="Comic Sans MS" w:hAnsi="Comic Sans MS" w:cs="Segoe UI Semibold"/>
          <w:sz w:val="24"/>
          <w:szCs w:val="24"/>
        </w:rPr>
        <w:sym w:font="Wingdings" w:char="F0E0"/>
      </w:r>
      <w:r w:rsidRPr="002E233C">
        <w:rPr>
          <w:rFonts w:ascii="Comic Sans MS" w:hAnsi="Comic Sans MS" w:cs="Segoe UI Semibold"/>
          <w:sz w:val="24"/>
          <w:szCs w:val="24"/>
        </w:rPr>
        <w:t>: %s/silver/</w:t>
      </w:r>
      <w:proofErr w:type="spellStart"/>
      <w:r w:rsidRPr="002E233C">
        <w:rPr>
          <w:rFonts w:ascii="Comic Sans MS" w:hAnsi="Comic Sans MS" w:cs="Segoe UI Semibold"/>
          <w:sz w:val="24"/>
          <w:szCs w:val="24"/>
        </w:rPr>
        <w:t>naveen</w:t>
      </w:r>
      <w:proofErr w:type="spellEnd"/>
      <w:r w:rsidRPr="002E233C">
        <w:rPr>
          <w:rFonts w:ascii="Comic Sans MS" w:hAnsi="Comic Sans MS" w:cs="Segoe UI Semibold"/>
          <w:sz w:val="24"/>
          <w:szCs w:val="24"/>
        </w:rPr>
        <w:t xml:space="preserve">  </w:t>
      </w:r>
    </w:p>
    <w:p w14:paraId="1EA3D525" w14:textId="3CA84FCF" w:rsidR="00636A5B" w:rsidRDefault="00636A5B" w:rsidP="008D446D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20A142AF" w14:textId="77777777" w:rsidR="00993539" w:rsidRPr="00290D8D" w:rsidRDefault="00993539" w:rsidP="00993539">
      <w:pPr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</w:pPr>
      <w:r w:rsidRPr="00290D8D"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  <w:t xml:space="preserve">GIT – IGNORE </w:t>
      </w:r>
    </w:p>
    <w:p w14:paraId="6587F1FD" w14:textId="77777777" w:rsidR="00993539" w:rsidRPr="002E233C" w:rsidRDefault="00993539" w:rsidP="00993539">
      <w:p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When you have multiple files to track at a time but you don’t want to track some specific files then we use a file </w:t>
      </w:r>
      <w:proofErr w:type="gramStart"/>
      <w:r w:rsidRPr="002E233C">
        <w:rPr>
          <w:rFonts w:ascii="Comic Sans MS" w:hAnsi="Comic Sans MS" w:cs="Segoe UI Semibold"/>
          <w:sz w:val="24"/>
          <w:szCs w:val="24"/>
        </w:rPr>
        <w:t xml:space="preserve">called </w:t>
      </w:r>
      <w:r w:rsidRPr="002E233C">
        <w:rPr>
          <w:rFonts w:ascii="Comic Sans MS" w:hAnsi="Comic Sans MS" w:cs="Segoe UI Semibold"/>
          <w:color w:val="7030A0"/>
          <w:sz w:val="24"/>
          <w:szCs w:val="24"/>
        </w:rPr>
        <w:t>.</w:t>
      </w:r>
      <w:proofErr w:type="spellStart"/>
      <w:r w:rsidRPr="002E233C">
        <w:rPr>
          <w:rFonts w:ascii="Comic Sans MS" w:hAnsi="Comic Sans MS" w:cs="Segoe UI Semibold"/>
          <w:color w:val="7030A0"/>
          <w:sz w:val="24"/>
          <w:szCs w:val="24"/>
        </w:rPr>
        <w:t>gitignore</w:t>
      </w:r>
      <w:proofErr w:type="spellEnd"/>
      <w:proofErr w:type="gramEnd"/>
    </w:p>
    <w:p w14:paraId="2B5B5C84" w14:textId="77777777" w:rsidR="00993539" w:rsidRPr="002E233C" w:rsidRDefault="00993539" w:rsidP="00A01F81">
      <w:pPr>
        <w:pStyle w:val="ListParagraph"/>
        <w:numPr>
          <w:ilvl w:val="0"/>
          <w:numId w:val="25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Create some txt, pdf and jpg files </w:t>
      </w:r>
    </w:p>
    <w:p w14:paraId="6AF8F31E" w14:textId="77777777" w:rsidR="00993539" w:rsidRPr="002E233C" w:rsidRDefault="00993539" w:rsidP="00A01F81">
      <w:pPr>
        <w:pStyle w:val="ListParagraph"/>
        <w:numPr>
          <w:ilvl w:val="0"/>
          <w:numId w:val="25"/>
        </w:numPr>
        <w:rPr>
          <w:rFonts w:ascii="Comic Sans MS" w:hAnsi="Comic Sans MS" w:cs="Segoe UI Semibold"/>
          <w:sz w:val="24"/>
          <w:szCs w:val="24"/>
        </w:rPr>
      </w:pPr>
      <w:proofErr w:type="gramStart"/>
      <w:r w:rsidRPr="002E233C">
        <w:rPr>
          <w:rFonts w:ascii="Comic Sans MS" w:hAnsi="Comic Sans MS" w:cs="Segoe UI Semibold"/>
          <w:sz w:val="24"/>
          <w:szCs w:val="24"/>
        </w:rPr>
        <w:t xml:space="preserve">vi </w:t>
      </w:r>
      <w:r w:rsidRPr="002E233C">
        <w:rPr>
          <w:rFonts w:ascii="Comic Sans MS" w:hAnsi="Comic Sans MS" w:cs="Segoe UI Semibold"/>
          <w:color w:val="7030A0"/>
          <w:sz w:val="24"/>
          <w:szCs w:val="24"/>
        </w:rPr>
        <w:t>.</w:t>
      </w:r>
      <w:proofErr w:type="spellStart"/>
      <w:r w:rsidRPr="002E233C">
        <w:rPr>
          <w:rFonts w:ascii="Comic Sans MS" w:hAnsi="Comic Sans MS" w:cs="Segoe UI Semibold"/>
          <w:color w:val="7030A0"/>
          <w:sz w:val="24"/>
          <w:szCs w:val="24"/>
        </w:rPr>
        <w:t>gitignore</w:t>
      </w:r>
      <w:proofErr w:type="spellEnd"/>
      <w:proofErr w:type="gramEnd"/>
      <w:r w:rsidRPr="002E233C">
        <w:rPr>
          <w:rFonts w:ascii="Comic Sans MS" w:hAnsi="Comic Sans MS" w:cs="Segoe UI Semibold"/>
          <w:color w:val="7030A0"/>
          <w:sz w:val="24"/>
          <w:szCs w:val="24"/>
        </w:rPr>
        <w:t xml:space="preserve"> </w:t>
      </w:r>
    </w:p>
    <w:p w14:paraId="6B93A475" w14:textId="77777777" w:rsidR="00993539" w:rsidRDefault="00993539" w:rsidP="00A01F81">
      <w:pPr>
        <w:pStyle w:val="ListParagraph"/>
        <w:numPr>
          <w:ilvl w:val="1"/>
          <w:numId w:val="26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color w:val="7030A0"/>
          <w:sz w:val="24"/>
          <w:szCs w:val="24"/>
        </w:rPr>
        <w:t xml:space="preserve">*.txt </w:t>
      </w:r>
      <w:r w:rsidRPr="002E233C">
        <w:rPr>
          <w:rFonts w:ascii="Comic Sans MS" w:hAnsi="Comic Sans MS" w:cs="Segoe UI Semibold"/>
        </w:rPr>
        <w:sym w:font="Wingdings" w:char="F0E0"/>
      </w:r>
      <w:r w:rsidRPr="002E233C">
        <w:rPr>
          <w:rFonts w:ascii="Comic Sans MS" w:hAnsi="Comic Sans MS" w:cs="Segoe UI Semibold"/>
          <w:sz w:val="24"/>
          <w:szCs w:val="24"/>
        </w:rPr>
        <w:t xml:space="preserve"> here we are ignoring .txt files</w:t>
      </w:r>
    </w:p>
    <w:p w14:paraId="539C0BB6" w14:textId="77777777" w:rsidR="00816C4B" w:rsidRPr="00816C4B" w:rsidRDefault="00816C4B" w:rsidP="00816C4B">
      <w:pPr>
        <w:rPr>
          <w:rFonts w:ascii="Comic Sans MS" w:hAnsi="Comic Sans MS"/>
          <w:color w:val="000000" w:themeColor="text1"/>
          <w:sz w:val="24"/>
          <w:szCs w:val="24"/>
        </w:rPr>
      </w:pPr>
      <w:proofErr w:type="gramStart"/>
      <w:r w:rsidRPr="00816C4B">
        <w:rPr>
          <w:rFonts w:ascii="Comic Sans MS" w:hAnsi="Comic Sans MS"/>
          <w:color w:val="000000" w:themeColor="text1"/>
          <w:sz w:val="24"/>
          <w:szCs w:val="24"/>
        </w:rPr>
        <w:t>Ex :</w:t>
      </w:r>
      <w:proofErr w:type="gramEnd"/>
      <w:r w:rsidRPr="00816C4B">
        <w:rPr>
          <w:rFonts w:ascii="Comic Sans MS" w:hAnsi="Comic Sans MS"/>
          <w:color w:val="000000" w:themeColor="text1"/>
          <w:sz w:val="24"/>
          <w:szCs w:val="24"/>
        </w:rPr>
        <w:t xml:space="preserve"> In maven project ‘target’ folder will be available which is not required to commit to central repo. This we can configure </w:t>
      </w:r>
      <w:proofErr w:type="gramStart"/>
      <w:r w:rsidRPr="00816C4B">
        <w:rPr>
          <w:rFonts w:ascii="Comic Sans MS" w:hAnsi="Comic Sans MS"/>
          <w:color w:val="000000" w:themeColor="text1"/>
          <w:sz w:val="24"/>
          <w:szCs w:val="24"/>
        </w:rPr>
        <w:t xml:space="preserve">in </w:t>
      </w:r>
      <w:r w:rsidRPr="00290D8D">
        <w:rPr>
          <w:rFonts w:ascii="Comic Sans MS" w:hAnsi="Comic Sans MS"/>
          <w:color w:val="0070C0"/>
          <w:sz w:val="24"/>
          <w:szCs w:val="24"/>
        </w:rPr>
        <w:t>.</w:t>
      </w:r>
      <w:proofErr w:type="spellStart"/>
      <w:r w:rsidRPr="00290D8D">
        <w:rPr>
          <w:rFonts w:ascii="Comic Sans MS" w:hAnsi="Comic Sans MS"/>
          <w:color w:val="0070C0"/>
          <w:sz w:val="24"/>
          <w:szCs w:val="24"/>
        </w:rPr>
        <w:t>gitignore</w:t>
      </w:r>
      <w:proofErr w:type="spellEnd"/>
      <w:proofErr w:type="gramEnd"/>
      <w:r w:rsidRPr="00290D8D">
        <w:rPr>
          <w:rFonts w:ascii="Comic Sans MS" w:hAnsi="Comic Sans MS"/>
          <w:color w:val="0070C0"/>
          <w:sz w:val="24"/>
          <w:szCs w:val="24"/>
        </w:rPr>
        <w:t xml:space="preserve"> </w:t>
      </w:r>
      <w:r w:rsidRPr="00816C4B">
        <w:rPr>
          <w:rFonts w:ascii="Comic Sans MS" w:hAnsi="Comic Sans MS"/>
          <w:color w:val="000000" w:themeColor="text1"/>
          <w:sz w:val="24"/>
          <w:szCs w:val="24"/>
        </w:rPr>
        <w:t>file.</w:t>
      </w:r>
    </w:p>
    <w:p w14:paraId="6E31C513" w14:textId="77777777" w:rsidR="00816C4B" w:rsidRPr="00816C4B" w:rsidRDefault="00816C4B" w:rsidP="00816C4B">
      <w:pPr>
        <w:rPr>
          <w:rFonts w:ascii="Comic Sans MS" w:hAnsi="Comic Sans MS" w:cs="Segoe UI Semibold"/>
          <w:sz w:val="24"/>
          <w:szCs w:val="24"/>
        </w:rPr>
      </w:pPr>
    </w:p>
    <w:p w14:paraId="1A18FF56" w14:textId="2BEAEEDA" w:rsidR="00993539" w:rsidRPr="00290D8D" w:rsidRDefault="00993539" w:rsidP="00993539">
      <w:pPr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</w:pPr>
      <w:r w:rsidRPr="00290D8D"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  <w:t>GIT-DELETE and GIT-RESTORE</w:t>
      </w:r>
    </w:p>
    <w:p w14:paraId="4C085032" w14:textId="73035796" w:rsidR="00993539" w:rsidRPr="002E233C" w:rsidRDefault="00993539" w:rsidP="00993539">
      <w:p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Tracking and Untracking files, we can delete by using </w:t>
      </w:r>
      <w:r w:rsidRPr="002E233C">
        <w:rPr>
          <w:rFonts w:ascii="Comic Sans MS" w:hAnsi="Comic Sans MS" w:cs="Segoe UI Semibold"/>
          <w:color w:val="7030A0"/>
          <w:sz w:val="24"/>
          <w:szCs w:val="24"/>
        </w:rPr>
        <w:t xml:space="preserve">rm -rf </w:t>
      </w:r>
      <w:r w:rsidRPr="002E233C">
        <w:rPr>
          <w:rFonts w:ascii="Comic Sans MS" w:hAnsi="Comic Sans MS" w:cs="Segoe UI Semibold"/>
          <w:sz w:val="24"/>
          <w:szCs w:val="24"/>
        </w:rPr>
        <w:t>command. But by using git restore</w:t>
      </w:r>
      <w:r w:rsidR="00211EA9">
        <w:rPr>
          <w:rFonts w:ascii="Comic Sans MS" w:hAnsi="Comic Sans MS" w:cs="Segoe UI Semibold"/>
          <w:sz w:val="24"/>
          <w:szCs w:val="24"/>
        </w:rPr>
        <w:t>,</w:t>
      </w:r>
      <w:r w:rsidRPr="002E233C">
        <w:rPr>
          <w:rFonts w:ascii="Comic Sans MS" w:hAnsi="Comic Sans MS" w:cs="Segoe UI Semibold"/>
          <w:sz w:val="24"/>
          <w:szCs w:val="24"/>
        </w:rPr>
        <w:t xml:space="preserve"> we can get back those tracked deleted files. </w:t>
      </w:r>
    </w:p>
    <w:p w14:paraId="75F972B7" w14:textId="77777777" w:rsidR="00993539" w:rsidRPr="002E233C" w:rsidRDefault="00993539" w:rsidP="00A01F81">
      <w:pPr>
        <w:pStyle w:val="ListParagraph"/>
        <w:numPr>
          <w:ilvl w:val="0"/>
          <w:numId w:val="27"/>
        </w:numPr>
        <w:rPr>
          <w:rFonts w:ascii="Comic Sans MS" w:hAnsi="Comic Sans MS" w:cs="Segoe UI Semibold"/>
          <w:color w:val="0070C0"/>
          <w:sz w:val="24"/>
          <w:szCs w:val="24"/>
        </w:rPr>
      </w:pPr>
      <w:r w:rsidRPr="002E233C">
        <w:rPr>
          <w:rFonts w:ascii="Comic Sans MS" w:hAnsi="Comic Sans MS" w:cs="Segoe UI Semibold"/>
          <w:color w:val="0070C0"/>
          <w:sz w:val="24"/>
          <w:szCs w:val="24"/>
        </w:rPr>
        <w:t xml:space="preserve">git restore &lt;filename/*&gt; </w:t>
      </w:r>
    </w:p>
    <w:p w14:paraId="7DB2CD8A" w14:textId="77777777" w:rsidR="00993539" w:rsidRPr="002E233C" w:rsidRDefault="00993539" w:rsidP="00993539">
      <w:p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But you want to delete the tracked files permanently. First delete and commit those files </w:t>
      </w:r>
    </w:p>
    <w:p w14:paraId="4F841919" w14:textId="77777777" w:rsidR="00993539" w:rsidRPr="002E233C" w:rsidRDefault="00993539" w:rsidP="00A01F81">
      <w:pPr>
        <w:pStyle w:val="ListParagraph"/>
        <w:numPr>
          <w:ilvl w:val="0"/>
          <w:numId w:val="9"/>
        </w:numPr>
        <w:rPr>
          <w:rFonts w:ascii="Comic Sans MS" w:hAnsi="Comic Sans MS" w:cs="Segoe UI Semibold"/>
          <w:color w:val="0070C0"/>
          <w:sz w:val="24"/>
          <w:szCs w:val="24"/>
        </w:rPr>
      </w:pPr>
      <w:r w:rsidRPr="002E233C">
        <w:rPr>
          <w:rFonts w:ascii="Comic Sans MS" w:hAnsi="Comic Sans MS" w:cs="Segoe UI Semibold"/>
          <w:color w:val="0070C0"/>
          <w:sz w:val="24"/>
          <w:szCs w:val="24"/>
        </w:rPr>
        <w:t>rm -rf &lt;filename/*&gt;</w:t>
      </w:r>
    </w:p>
    <w:p w14:paraId="19C3B890" w14:textId="77777777" w:rsidR="00993539" w:rsidRPr="002E233C" w:rsidRDefault="00993539" w:rsidP="00A01F81">
      <w:pPr>
        <w:pStyle w:val="ListParagraph"/>
        <w:numPr>
          <w:ilvl w:val="0"/>
          <w:numId w:val="9"/>
        </w:numPr>
        <w:rPr>
          <w:rFonts w:ascii="Comic Sans MS" w:hAnsi="Comic Sans MS" w:cs="Segoe UI Semibold"/>
          <w:color w:val="0070C0"/>
          <w:sz w:val="24"/>
          <w:szCs w:val="24"/>
        </w:rPr>
      </w:pPr>
      <w:r w:rsidRPr="002E233C">
        <w:rPr>
          <w:rFonts w:ascii="Comic Sans MS" w:hAnsi="Comic Sans MS" w:cs="Segoe UI Semibold"/>
          <w:color w:val="0070C0"/>
          <w:sz w:val="24"/>
          <w:szCs w:val="24"/>
        </w:rPr>
        <w:t>git commit -m “delete all the files” &lt;filename/*&gt;</w:t>
      </w:r>
    </w:p>
    <w:p w14:paraId="048C360C" w14:textId="77777777" w:rsidR="00993539" w:rsidRPr="002E233C" w:rsidRDefault="00993539" w:rsidP="00993539">
      <w:pPr>
        <w:rPr>
          <w:rFonts w:ascii="Comic Sans MS" w:hAnsi="Comic Sans MS" w:cs="Segoe UI Semibold"/>
          <w:sz w:val="24"/>
          <w:szCs w:val="24"/>
          <w:highlight w:val="yellow"/>
        </w:rPr>
      </w:pPr>
    </w:p>
    <w:p w14:paraId="137673F0" w14:textId="77777777" w:rsidR="00211EA9" w:rsidRPr="002E233C" w:rsidRDefault="00211EA9" w:rsidP="00993539">
      <w:pPr>
        <w:rPr>
          <w:rFonts w:ascii="Comic Sans MS" w:hAnsi="Comic Sans MS" w:cs="Segoe UI Semibold"/>
          <w:sz w:val="24"/>
          <w:szCs w:val="24"/>
          <w:highlight w:val="yellow"/>
        </w:rPr>
      </w:pPr>
    </w:p>
    <w:p w14:paraId="2004D2C1" w14:textId="77777777" w:rsidR="00B96C99" w:rsidRDefault="00B96C99" w:rsidP="006235DB">
      <w:pPr>
        <w:jc w:val="center"/>
        <w:rPr>
          <w:rFonts w:ascii="Comic Sans MS" w:hAnsi="Comic Sans MS" w:cs="Segoe UI Semibold"/>
          <w:color w:val="FF0000"/>
          <w:sz w:val="24"/>
          <w:szCs w:val="24"/>
          <w:u w:val="single"/>
        </w:rPr>
      </w:pPr>
    </w:p>
    <w:p w14:paraId="07A957CA" w14:textId="77777777" w:rsidR="00B96C99" w:rsidRDefault="00B96C99" w:rsidP="006235DB">
      <w:pPr>
        <w:jc w:val="center"/>
        <w:rPr>
          <w:rFonts w:ascii="Comic Sans MS" w:hAnsi="Comic Sans MS" w:cs="Segoe UI Semibold"/>
          <w:color w:val="FF0000"/>
          <w:sz w:val="24"/>
          <w:szCs w:val="24"/>
          <w:u w:val="single"/>
        </w:rPr>
      </w:pPr>
    </w:p>
    <w:p w14:paraId="74B87E00" w14:textId="7415E970" w:rsidR="00993539" w:rsidRDefault="00993539" w:rsidP="006235DB">
      <w:pPr>
        <w:jc w:val="center"/>
        <w:rPr>
          <w:rFonts w:ascii="Comic Sans MS" w:hAnsi="Comic Sans MS" w:cs="Segoe UI Semibold"/>
          <w:color w:val="FF0000"/>
          <w:sz w:val="24"/>
          <w:szCs w:val="24"/>
          <w:u w:val="single"/>
        </w:rPr>
      </w:pPr>
      <w:r w:rsidRPr="006235DB">
        <w:rPr>
          <w:rFonts w:ascii="Comic Sans MS" w:hAnsi="Comic Sans MS" w:cs="Segoe UI Semibold"/>
          <w:color w:val="FF0000"/>
          <w:sz w:val="24"/>
          <w:szCs w:val="24"/>
          <w:u w:val="single"/>
        </w:rPr>
        <w:lastRenderedPageBreak/>
        <w:t>GIT – BRANCH</w:t>
      </w:r>
    </w:p>
    <w:p w14:paraId="0A66BE83" w14:textId="77777777" w:rsidR="006235DB" w:rsidRPr="006235DB" w:rsidRDefault="006235DB" w:rsidP="006235DB">
      <w:pPr>
        <w:jc w:val="center"/>
        <w:rPr>
          <w:rFonts w:ascii="Comic Sans MS" w:hAnsi="Comic Sans MS" w:cs="Segoe UI Semibold"/>
          <w:color w:val="FF0000"/>
          <w:sz w:val="24"/>
          <w:szCs w:val="24"/>
          <w:u w:val="single"/>
        </w:rPr>
      </w:pPr>
    </w:p>
    <w:p w14:paraId="1A0AC840" w14:textId="77777777" w:rsidR="00DD0F9D" w:rsidRDefault="007105D9" w:rsidP="00993539">
      <w:pPr>
        <w:rPr>
          <w:rFonts w:ascii="Comic Sans MS" w:hAnsi="Comic Sans MS" w:cs="Segoe UI Semibold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>Git</w:t>
      </w:r>
      <w:r w:rsidR="00993539" w:rsidRPr="002E233C">
        <w:rPr>
          <w:rFonts w:ascii="Comic Sans MS" w:hAnsi="Comic Sans MS" w:cs="Segoe UI Semibold"/>
          <w:sz w:val="24"/>
          <w:szCs w:val="24"/>
        </w:rPr>
        <w:t xml:space="preserve"> Branch is </w:t>
      </w:r>
      <w:r w:rsidR="00072530">
        <w:rPr>
          <w:rFonts w:ascii="Comic Sans MS" w:hAnsi="Comic Sans MS" w:cs="Segoe UI Semibold"/>
          <w:sz w:val="24"/>
          <w:szCs w:val="24"/>
        </w:rPr>
        <w:t>like separate path of work in your project</w:t>
      </w:r>
      <w:r w:rsidR="00993539" w:rsidRPr="002E233C">
        <w:rPr>
          <w:rFonts w:ascii="Comic Sans MS" w:hAnsi="Comic Sans MS" w:cs="Segoe UI Semibold"/>
          <w:sz w:val="24"/>
          <w:szCs w:val="24"/>
        </w:rPr>
        <w:t>.</w:t>
      </w:r>
      <w:r w:rsidR="00E077CC">
        <w:rPr>
          <w:rFonts w:ascii="Comic Sans MS" w:hAnsi="Comic Sans MS" w:cs="Segoe UI Semibold"/>
          <w:sz w:val="24"/>
          <w:szCs w:val="24"/>
        </w:rPr>
        <w:t xml:space="preserve"> </w:t>
      </w:r>
      <w:r w:rsidR="008E4C75">
        <w:rPr>
          <w:rFonts w:ascii="Comic Sans MS" w:hAnsi="Comic Sans MS" w:cs="Segoe UI Semibold"/>
          <w:sz w:val="24"/>
          <w:szCs w:val="24"/>
        </w:rPr>
        <w:t xml:space="preserve">It lets you try out new ideas, fix issues, </w:t>
      </w:r>
      <w:r w:rsidR="00C5744B">
        <w:rPr>
          <w:rFonts w:ascii="Comic Sans MS" w:hAnsi="Comic Sans MS" w:cs="Segoe UI Semibold"/>
          <w:sz w:val="24"/>
          <w:szCs w:val="24"/>
        </w:rPr>
        <w:t xml:space="preserve">or test changes without </w:t>
      </w:r>
      <w:r w:rsidR="00DD0F9D">
        <w:rPr>
          <w:rFonts w:ascii="Comic Sans MS" w:hAnsi="Comic Sans MS" w:cs="Segoe UI Semibold"/>
          <w:sz w:val="24"/>
          <w:szCs w:val="24"/>
        </w:rPr>
        <w:t>affecting the main code.</w:t>
      </w:r>
      <w:r w:rsidR="00993539" w:rsidRPr="002E233C">
        <w:rPr>
          <w:rFonts w:ascii="Comic Sans MS" w:hAnsi="Comic Sans MS" w:cs="Segoe UI Semibold"/>
          <w:sz w:val="24"/>
          <w:szCs w:val="24"/>
        </w:rPr>
        <w:t xml:space="preserve"> </w:t>
      </w:r>
    </w:p>
    <w:p w14:paraId="0E579E83" w14:textId="3D098F8A" w:rsidR="00DD0F9D" w:rsidRPr="000C2863" w:rsidRDefault="00993539" w:rsidP="00A01F81">
      <w:pPr>
        <w:pStyle w:val="ListParagraph"/>
        <w:numPr>
          <w:ilvl w:val="0"/>
          <w:numId w:val="47"/>
        </w:numPr>
        <w:rPr>
          <w:rFonts w:ascii="Comic Sans MS" w:hAnsi="Comic Sans MS" w:cs="Segoe UI Semibold"/>
          <w:sz w:val="24"/>
          <w:szCs w:val="24"/>
        </w:rPr>
      </w:pPr>
      <w:r w:rsidRPr="000C2863">
        <w:rPr>
          <w:rFonts w:ascii="Comic Sans MS" w:hAnsi="Comic Sans MS" w:cs="Segoe UI Semibold"/>
          <w:sz w:val="24"/>
          <w:szCs w:val="24"/>
        </w:rPr>
        <w:t xml:space="preserve">The default branch in </w:t>
      </w:r>
      <w:r w:rsidR="00F57501">
        <w:rPr>
          <w:rFonts w:ascii="Comic Sans MS" w:hAnsi="Comic Sans MS" w:cs="Segoe UI Semibold"/>
          <w:sz w:val="24"/>
          <w:szCs w:val="24"/>
        </w:rPr>
        <w:t>G</w:t>
      </w:r>
      <w:r w:rsidRPr="000C2863">
        <w:rPr>
          <w:rFonts w:ascii="Comic Sans MS" w:hAnsi="Comic Sans MS" w:cs="Segoe UI Semibold"/>
          <w:sz w:val="24"/>
          <w:szCs w:val="24"/>
        </w:rPr>
        <w:t xml:space="preserve">it is </w:t>
      </w:r>
      <w:r w:rsidR="00631902" w:rsidRPr="000C2863">
        <w:rPr>
          <w:rFonts w:ascii="Comic Sans MS" w:hAnsi="Comic Sans MS" w:cs="Segoe UI Semibold"/>
          <w:sz w:val="24"/>
          <w:szCs w:val="24"/>
        </w:rPr>
        <w:t>‘</w:t>
      </w:r>
      <w:r w:rsidR="00F57501">
        <w:rPr>
          <w:rFonts w:ascii="Comic Sans MS" w:hAnsi="Comic Sans MS" w:cs="Segoe UI Semibold"/>
          <w:sz w:val="24"/>
          <w:szCs w:val="24"/>
        </w:rPr>
        <w:t>M</w:t>
      </w:r>
      <w:r w:rsidRPr="000C2863">
        <w:rPr>
          <w:rFonts w:ascii="Comic Sans MS" w:hAnsi="Comic Sans MS" w:cs="Segoe UI Semibold"/>
          <w:sz w:val="24"/>
          <w:szCs w:val="24"/>
        </w:rPr>
        <w:t>aster</w:t>
      </w:r>
      <w:r w:rsidR="00631902" w:rsidRPr="000C2863">
        <w:rPr>
          <w:rFonts w:ascii="Comic Sans MS" w:hAnsi="Comic Sans MS" w:cs="Segoe UI Semibold"/>
          <w:sz w:val="24"/>
          <w:szCs w:val="24"/>
        </w:rPr>
        <w:t>’</w:t>
      </w:r>
      <w:r w:rsidRPr="000C2863">
        <w:rPr>
          <w:rFonts w:ascii="Comic Sans MS" w:hAnsi="Comic Sans MS" w:cs="Segoe UI Semibold"/>
          <w:sz w:val="24"/>
          <w:szCs w:val="24"/>
        </w:rPr>
        <w:t xml:space="preserve"> branch. </w:t>
      </w:r>
    </w:p>
    <w:p w14:paraId="64C6B6C4" w14:textId="05D9C498" w:rsidR="00993539" w:rsidRDefault="00993539" w:rsidP="00A01F81">
      <w:pPr>
        <w:pStyle w:val="ListParagraph"/>
        <w:numPr>
          <w:ilvl w:val="0"/>
          <w:numId w:val="47"/>
        </w:numPr>
        <w:rPr>
          <w:rFonts w:ascii="Comic Sans MS" w:hAnsi="Comic Sans MS" w:cs="Segoe UI Semibold"/>
          <w:sz w:val="24"/>
          <w:szCs w:val="24"/>
        </w:rPr>
      </w:pPr>
      <w:r w:rsidRPr="000C2863">
        <w:rPr>
          <w:rFonts w:ascii="Comic Sans MS" w:hAnsi="Comic Sans MS" w:cs="Segoe UI Semibold"/>
          <w:sz w:val="24"/>
          <w:szCs w:val="24"/>
        </w:rPr>
        <w:t>We use branch strategy mainly for two purposes</w:t>
      </w:r>
      <w:r w:rsidR="0051660C" w:rsidRPr="000C2863">
        <w:rPr>
          <w:rFonts w:ascii="Comic Sans MS" w:hAnsi="Comic Sans MS" w:cs="Segoe UI Semibold"/>
          <w:sz w:val="24"/>
          <w:szCs w:val="24"/>
        </w:rPr>
        <w:t>:</w:t>
      </w:r>
    </w:p>
    <w:p w14:paraId="6738512D" w14:textId="77777777" w:rsidR="00F57501" w:rsidRPr="006235DB" w:rsidRDefault="00F57501" w:rsidP="006235DB">
      <w:pPr>
        <w:rPr>
          <w:rFonts w:ascii="Comic Sans MS" w:hAnsi="Comic Sans MS" w:cs="Segoe UI Semibold"/>
          <w:sz w:val="24"/>
          <w:szCs w:val="24"/>
        </w:rPr>
      </w:pPr>
    </w:p>
    <w:p w14:paraId="3889B3A8" w14:textId="425059B6" w:rsidR="00C769AF" w:rsidRDefault="00C769AF" w:rsidP="00A01F81">
      <w:pPr>
        <w:pStyle w:val="ListParagraph"/>
        <w:numPr>
          <w:ilvl w:val="0"/>
          <w:numId w:val="46"/>
        </w:numPr>
        <w:rPr>
          <w:rFonts w:ascii="Comic Sans MS" w:hAnsi="Comic Sans MS" w:cs="Segoe UI Semibold"/>
          <w:sz w:val="24"/>
          <w:szCs w:val="24"/>
        </w:rPr>
      </w:pPr>
      <w:r w:rsidRPr="008370D4">
        <w:rPr>
          <w:rFonts w:ascii="Comic Sans MS" w:hAnsi="Comic Sans MS" w:cs="Segoe UI Semibold"/>
          <w:sz w:val="24"/>
          <w:szCs w:val="24"/>
          <w:u w:val="single"/>
        </w:rPr>
        <w:t>Collaboration:</w:t>
      </w:r>
      <w:r>
        <w:rPr>
          <w:rFonts w:ascii="Comic Sans MS" w:hAnsi="Comic Sans MS" w:cs="Segoe UI Semibold"/>
          <w:sz w:val="24"/>
          <w:szCs w:val="24"/>
        </w:rPr>
        <w:t xml:space="preserve"> </w:t>
      </w:r>
      <w:r w:rsidR="0068622D">
        <w:rPr>
          <w:rFonts w:ascii="Comic Sans MS" w:hAnsi="Comic Sans MS" w:cs="Segoe UI Semibold"/>
          <w:sz w:val="24"/>
          <w:szCs w:val="24"/>
        </w:rPr>
        <w:t>Imagine</w:t>
      </w:r>
      <w:r w:rsidR="00756DCF">
        <w:rPr>
          <w:rFonts w:ascii="Comic Sans MS" w:hAnsi="Comic Sans MS" w:cs="Segoe UI Semibold"/>
          <w:sz w:val="24"/>
          <w:szCs w:val="24"/>
        </w:rPr>
        <w:t xml:space="preserve"> several people working on the same project. Each person can take </w:t>
      </w:r>
      <w:r w:rsidR="00A43598">
        <w:rPr>
          <w:rFonts w:ascii="Comic Sans MS" w:hAnsi="Comic Sans MS" w:cs="Segoe UI Semibold"/>
          <w:sz w:val="24"/>
          <w:szCs w:val="24"/>
        </w:rPr>
        <w:t xml:space="preserve">their own branch from </w:t>
      </w:r>
      <w:proofErr w:type="gramStart"/>
      <w:r w:rsidR="00B51F5A">
        <w:rPr>
          <w:rFonts w:ascii="Comic Sans MS" w:hAnsi="Comic Sans MS" w:cs="Segoe UI Semibold"/>
          <w:sz w:val="24"/>
          <w:szCs w:val="24"/>
        </w:rPr>
        <w:t>M</w:t>
      </w:r>
      <w:r w:rsidR="00A43598">
        <w:rPr>
          <w:rFonts w:ascii="Comic Sans MS" w:hAnsi="Comic Sans MS" w:cs="Segoe UI Semibold"/>
          <w:sz w:val="24"/>
          <w:szCs w:val="24"/>
        </w:rPr>
        <w:t>ain(</w:t>
      </w:r>
      <w:proofErr w:type="gramEnd"/>
      <w:r w:rsidR="00B51F5A">
        <w:rPr>
          <w:rFonts w:ascii="Comic Sans MS" w:hAnsi="Comic Sans MS" w:cs="Segoe UI Semibold"/>
          <w:sz w:val="24"/>
          <w:szCs w:val="24"/>
        </w:rPr>
        <w:t>M</w:t>
      </w:r>
      <w:r w:rsidR="00A43598">
        <w:rPr>
          <w:rFonts w:ascii="Comic Sans MS" w:hAnsi="Comic Sans MS" w:cs="Segoe UI Semibold"/>
          <w:sz w:val="24"/>
          <w:szCs w:val="24"/>
        </w:rPr>
        <w:t>aster) branch to work their part separately. When they</w:t>
      </w:r>
      <w:r w:rsidR="00B51F5A">
        <w:rPr>
          <w:rFonts w:ascii="Comic Sans MS" w:hAnsi="Comic Sans MS" w:cs="Segoe UI Semibold"/>
          <w:sz w:val="24"/>
          <w:szCs w:val="24"/>
        </w:rPr>
        <w:t xml:space="preserve"> finish, their work can be merged back into ‘Main’ Branch</w:t>
      </w:r>
      <w:r w:rsidR="00C31CAD">
        <w:rPr>
          <w:rFonts w:ascii="Comic Sans MS" w:hAnsi="Comic Sans MS" w:cs="Segoe UI Semibold"/>
          <w:sz w:val="24"/>
          <w:szCs w:val="24"/>
        </w:rPr>
        <w:t>. This keeps everything organised and prevent con</w:t>
      </w:r>
      <w:r w:rsidR="00366598">
        <w:rPr>
          <w:rFonts w:ascii="Comic Sans MS" w:hAnsi="Comic Sans MS" w:cs="Segoe UI Semibold"/>
          <w:sz w:val="24"/>
          <w:szCs w:val="24"/>
        </w:rPr>
        <w:t>flicts.</w:t>
      </w:r>
    </w:p>
    <w:p w14:paraId="2F36EFCE" w14:textId="77777777" w:rsidR="00F57501" w:rsidRDefault="00F57501" w:rsidP="00F57501">
      <w:pPr>
        <w:pStyle w:val="ListParagraph"/>
        <w:rPr>
          <w:rFonts w:ascii="Comic Sans MS" w:hAnsi="Comic Sans MS" w:cs="Segoe UI Semibold"/>
          <w:sz w:val="24"/>
          <w:szCs w:val="24"/>
        </w:rPr>
      </w:pPr>
    </w:p>
    <w:p w14:paraId="72DCF0EA" w14:textId="4C83A619" w:rsidR="003747F1" w:rsidRPr="000C2863" w:rsidRDefault="00366598" w:rsidP="00A01F81">
      <w:pPr>
        <w:pStyle w:val="ListParagraph"/>
        <w:numPr>
          <w:ilvl w:val="0"/>
          <w:numId w:val="46"/>
        </w:numPr>
        <w:rPr>
          <w:rFonts w:ascii="Comic Sans MS" w:hAnsi="Comic Sans MS" w:cs="Segoe UI Semibold"/>
          <w:sz w:val="24"/>
          <w:szCs w:val="24"/>
        </w:rPr>
      </w:pPr>
      <w:r w:rsidRPr="008370D4">
        <w:rPr>
          <w:rFonts w:ascii="Comic Sans MS" w:hAnsi="Comic Sans MS" w:cs="Segoe UI Semibold"/>
          <w:sz w:val="24"/>
          <w:szCs w:val="24"/>
          <w:u w:val="single"/>
        </w:rPr>
        <w:t>Versioning:</w:t>
      </w:r>
      <w:r w:rsidRPr="000C2863">
        <w:rPr>
          <w:rFonts w:ascii="Comic Sans MS" w:hAnsi="Comic Sans MS" w:cs="Segoe UI Semibold"/>
          <w:sz w:val="24"/>
          <w:szCs w:val="24"/>
        </w:rPr>
        <w:t xml:space="preserve"> You can also use branches to keep </w:t>
      </w:r>
      <w:r w:rsidR="00A96604" w:rsidRPr="000C2863">
        <w:rPr>
          <w:rFonts w:ascii="Comic Sans MS" w:hAnsi="Comic Sans MS" w:cs="Segoe UI Semibold"/>
          <w:sz w:val="24"/>
          <w:szCs w:val="24"/>
        </w:rPr>
        <w:t xml:space="preserve">different versions of your project. For </w:t>
      </w:r>
      <w:r w:rsidR="003318D8" w:rsidRPr="000C2863">
        <w:rPr>
          <w:rFonts w:ascii="Comic Sans MS" w:hAnsi="Comic Sans MS" w:cs="Segoe UI Semibold"/>
          <w:sz w:val="24"/>
          <w:szCs w:val="24"/>
        </w:rPr>
        <w:t>E</w:t>
      </w:r>
      <w:r w:rsidR="00A96604" w:rsidRPr="000C2863">
        <w:rPr>
          <w:rFonts w:ascii="Comic Sans MS" w:hAnsi="Comic Sans MS" w:cs="Segoe UI Semibold"/>
          <w:sz w:val="24"/>
          <w:szCs w:val="24"/>
        </w:rPr>
        <w:t xml:space="preserve">x, </w:t>
      </w:r>
      <w:r w:rsidR="003318D8" w:rsidRPr="000C2863">
        <w:rPr>
          <w:rFonts w:ascii="Comic Sans MS" w:hAnsi="Comic Sans MS" w:cs="Segoe UI Semibold"/>
          <w:sz w:val="24"/>
          <w:szCs w:val="24"/>
        </w:rPr>
        <w:t>i</w:t>
      </w:r>
      <w:r w:rsidR="00A96604" w:rsidRPr="000C2863">
        <w:rPr>
          <w:rFonts w:ascii="Comic Sans MS" w:hAnsi="Comic Sans MS" w:cs="Segoe UI Semibold"/>
          <w:sz w:val="24"/>
          <w:szCs w:val="24"/>
        </w:rPr>
        <w:t xml:space="preserve">f you’re making changes to your app, </w:t>
      </w:r>
      <w:r w:rsidR="000132B2" w:rsidRPr="000C2863">
        <w:rPr>
          <w:rFonts w:ascii="Comic Sans MS" w:hAnsi="Comic Sans MS" w:cs="Segoe UI Semibold"/>
          <w:sz w:val="24"/>
          <w:szCs w:val="24"/>
        </w:rPr>
        <w:t xml:space="preserve">you can create a branch for each version like version-1, version-2. </w:t>
      </w:r>
      <w:r w:rsidR="001B5FFA" w:rsidRPr="000C2863">
        <w:rPr>
          <w:rFonts w:ascii="Comic Sans MS" w:hAnsi="Comic Sans MS" w:cs="Segoe UI Semibold"/>
          <w:sz w:val="24"/>
          <w:szCs w:val="24"/>
        </w:rPr>
        <w:t xml:space="preserve">This allows you to experiment with new </w:t>
      </w:r>
      <w:r w:rsidR="003318D8" w:rsidRPr="000C2863">
        <w:rPr>
          <w:rFonts w:ascii="Comic Sans MS" w:hAnsi="Comic Sans MS" w:cs="Segoe UI Semibold"/>
          <w:sz w:val="24"/>
          <w:szCs w:val="24"/>
        </w:rPr>
        <w:t>features or fixes without affecting the main version until you’re ready to merge your changes in.</w:t>
      </w:r>
      <w:r w:rsidR="003747F1" w:rsidRPr="000C2863">
        <w:rPr>
          <w:rFonts w:ascii="Comic Sans MS" w:hAnsi="Comic Sans MS" w:cs="Segoe UI Semibold"/>
          <w:sz w:val="24"/>
          <w:szCs w:val="24"/>
        </w:rPr>
        <w:t xml:space="preserve"> So, </w:t>
      </w:r>
      <w:proofErr w:type="gramStart"/>
      <w:r w:rsidR="003747F1" w:rsidRPr="000C2863">
        <w:rPr>
          <w:rFonts w:ascii="Comic Sans MS" w:hAnsi="Comic Sans MS" w:cs="Segoe UI Semibold"/>
          <w:sz w:val="24"/>
          <w:szCs w:val="24"/>
        </w:rPr>
        <w:t>We</w:t>
      </w:r>
      <w:proofErr w:type="gramEnd"/>
      <w:r w:rsidR="003747F1" w:rsidRPr="000C2863">
        <w:rPr>
          <w:rFonts w:ascii="Comic Sans MS" w:hAnsi="Comic Sans MS" w:cs="Segoe UI Semibold"/>
          <w:sz w:val="24"/>
          <w:szCs w:val="24"/>
        </w:rPr>
        <w:t xml:space="preserve"> can maintain the multiple versions of the application.</w:t>
      </w:r>
    </w:p>
    <w:p w14:paraId="2CA19ABD" w14:textId="77777777" w:rsidR="00993539" w:rsidRPr="002E233C" w:rsidRDefault="00993539" w:rsidP="00993539">
      <w:pPr>
        <w:pStyle w:val="ListParagraph"/>
        <w:rPr>
          <w:rFonts w:ascii="Comic Sans MS" w:hAnsi="Comic Sans MS" w:cs="Segoe UI Semibold"/>
          <w:sz w:val="24"/>
          <w:szCs w:val="24"/>
        </w:rPr>
      </w:pPr>
    </w:p>
    <w:p w14:paraId="4EBA0D57" w14:textId="69987F28" w:rsidR="00993539" w:rsidRPr="002E233C" w:rsidRDefault="00993539" w:rsidP="00993539">
      <w:pPr>
        <w:pStyle w:val="ListParagraph"/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noProof/>
        </w:rPr>
        <w:drawing>
          <wp:anchor distT="0" distB="0" distL="114300" distR="114300" simplePos="0" relativeHeight="251658240" behindDoc="0" locked="0" layoutInCell="1" allowOverlap="1" wp14:anchorId="0D08A0BD" wp14:editId="1F0B301B">
            <wp:simplePos x="0" y="0"/>
            <wp:positionH relativeFrom="column">
              <wp:posOffset>457200</wp:posOffset>
            </wp:positionH>
            <wp:positionV relativeFrom="paragraph">
              <wp:posOffset>1270</wp:posOffset>
            </wp:positionV>
            <wp:extent cx="2735580" cy="1399113"/>
            <wp:effectExtent l="0" t="0" r="762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1399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E233C">
        <w:rPr>
          <w:rFonts w:ascii="Comic Sans MS" w:hAnsi="Comic Sans MS" w:cs="Segoe UI Semibold"/>
          <w:sz w:val="24"/>
          <w:szCs w:val="24"/>
        </w:rPr>
        <w:t xml:space="preserve">- </w:t>
      </w:r>
      <w:r w:rsidR="00F57501">
        <w:rPr>
          <w:rFonts w:ascii="Comic Sans MS" w:hAnsi="Comic Sans MS" w:cs="Segoe UI Semibold"/>
          <w:sz w:val="24"/>
          <w:szCs w:val="24"/>
        </w:rPr>
        <w:t>G</w:t>
      </w:r>
      <w:r w:rsidRPr="002E233C">
        <w:rPr>
          <w:rFonts w:ascii="Comic Sans MS" w:hAnsi="Comic Sans MS" w:cs="Segoe UI Semibold"/>
          <w:sz w:val="24"/>
          <w:szCs w:val="24"/>
        </w:rPr>
        <w:t>it branch out from master branch.</w:t>
      </w:r>
    </w:p>
    <w:p w14:paraId="529EA3C9" w14:textId="2EE9595D" w:rsidR="00993539" w:rsidRPr="002E233C" w:rsidRDefault="00993539" w:rsidP="00993539">
      <w:pPr>
        <w:pStyle w:val="ListParagraph"/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- </w:t>
      </w:r>
      <w:r w:rsidR="00F57501">
        <w:rPr>
          <w:rFonts w:ascii="Comic Sans MS" w:hAnsi="Comic Sans MS" w:cs="Segoe UI Semibold"/>
          <w:sz w:val="24"/>
          <w:szCs w:val="24"/>
        </w:rPr>
        <w:t>E</w:t>
      </w:r>
      <w:r w:rsidRPr="002E233C">
        <w:rPr>
          <w:rFonts w:ascii="Comic Sans MS" w:hAnsi="Comic Sans MS" w:cs="Segoe UI Semibold"/>
          <w:sz w:val="24"/>
          <w:szCs w:val="24"/>
        </w:rPr>
        <w:t>asily work with other developers.</w:t>
      </w:r>
    </w:p>
    <w:p w14:paraId="2AFE466A" w14:textId="7FE09662" w:rsidR="00993539" w:rsidRPr="002E233C" w:rsidRDefault="00993539" w:rsidP="00993539">
      <w:pPr>
        <w:pStyle w:val="ListParagraph"/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- </w:t>
      </w:r>
      <w:r w:rsidR="00F57501">
        <w:rPr>
          <w:rFonts w:ascii="Comic Sans MS" w:hAnsi="Comic Sans MS" w:cs="Segoe UI Semibold"/>
          <w:sz w:val="24"/>
          <w:szCs w:val="24"/>
        </w:rPr>
        <w:t>L</w:t>
      </w:r>
      <w:r w:rsidRPr="002E233C">
        <w:rPr>
          <w:rFonts w:ascii="Comic Sans MS" w:hAnsi="Comic Sans MS" w:cs="Segoe UI Semibold"/>
          <w:sz w:val="24"/>
          <w:szCs w:val="24"/>
        </w:rPr>
        <w:t>ot of flexibility in your workflow</w:t>
      </w:r>
    </w:p>
    <w:p w14:paraId="77E015AA" w14:textId="77777777" w:rsidR="00993539" w:rsidRPr="002E233C" w:rsidRDefault="00993539" w:rsidP="00993539">
      <w:pPr>
        <w:pStyle w:val="ListParagraph"/>
        <w:rPr>
          <w:rFonts w:ascii="Comic Sans MS" w:hAnsi="Comic Sans MS" w:cs="Segoe UI Semibold"/>
          <w:sz w:val="24"/>
          <w:szCs w:val="24"/>
        </w:rPr>
      </w:pPr>
    </w:p>
    <w:p w14:paraId="6AAC0DB2" w14:textId="77777777" w:rsidR="00993539" w:rsidRPr="002E233C" w:rsidRDefault="00993539" w:rsidP="00993539">
      <w:pPr>
        <w:pStyle w:val="ListParagraph"/>
        <w:rPr>
          <w:rFonts w:ascii="Comic Sans MS" w:hAnsi="Comic Sans MS" w:cs="Segoe UI Semibold"/>
          <w:sz w:val="24"/>
          <w:szCs w:val="24"/>
        </w:rPr>
      </w:pPr>
    </w:p>
    <w:p w14:paraId="65965814" w14:textId="77777777" w:rsidR="00993539" w:rsidRPr="002E233C" w:rsidRDefault="00993539" w:rsidP="00993539">
      <w:pPr>
        <w:pStyle w:val="ListParagraph"/>
        <w:rPr>
          <w:rFonts w:ascii="Comic Sans MS" w:hAnsi="Comic Sans MS" w:cs="Segoe UI Semibold"/>
          <w:sz w:val="24"/>
          <w:szCs w:val="24"/>
        </w:rPr>
      </w:pPr>
    </w:p>
    <w:p w14:paraId="50D303A0" w14:textId="77777777" w:rsidR="00993539" w:rsidRPr="000C2863" w:rsidRDefault="00993539" w:rsidP="000C2863">
      <w:pPr>
        <w:rPr>
          <w:rFonts w:ascii="Comic Sans MS" w:hAnsi="Comic Sans MS" w:cs="Segoe UI Semibold"/>
          <w:sz w:val="24"/>
          <w:szCs w:val="24"/>
        </w:rPr>
      </w:pPr>
    </w:p>
    <w:p w14:paraId="4A3EFF0B" w14:textId="6425FA11" w:rsidR="00993539" w:rsidRPr="008370D4" w:rsidRDefault="00142B6F" w:rsidP="00EA5D6F">
      <w:pPr>
        <w:rPr>
          <w:rFonts w:ascii="Comic Sans MS" w:hAnsi="Comic Sans MS" w:cs="Segoe UI Semibold"/>
          <w:color w:val="F4B083" w:themeColor="accent2" w:themeTint="99"/>
          <w:sz w:val="24"/>
          <w:szCs w:val="24"/>
        </w:rPr>
      </w:pPr>
      <w:r w:rsidRPr="008370D4">
        <w:rPr>
          <w:rFonts w:ascii="Comic Sans MS" w:hAnsi="Comic Sans MS" w:cs="Segoe UI Semibold"/>
          <w:color w:val="F4B083" w:themeColor="accent2" w:themeTint="99"/>
          <w:sz w:val="24"/>
          <w:szCs w:val="24"/>
        </w:rPr>
        <w:t xml:space="preserve">Real Time Scenario, </w:t>
      </w:r>
    </w:p>
    <w:p w14:paraId="17044BB9" w14:textId="177874E1" w:rsidR="00D33F35" w:rsidRPr="00D33F35" w:rsidRDefault="00D33F35" w:rsidP="00EA5D6F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Branches are used to maintain multiple code bases for the parallel work in the project.</w:t>
      </w:r>
    </w:p>
    <w:p w14:paraId="2D7FB723" w14:textId="3C395CE7" w:rsidR="00A81BE0" w:rsidRDefault="00A81BE0" w:rsidP="00A81BE0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One project will have only one </w:t>
      </w:r>
      <w:r w:rsidR="00F63F68">
        <w:rPr>
          <w:rFonts w:ascii="Comic Sans MS" w:hAnsi="Comic Sans MS"/>
          <w:color w:val="000000" w:themeColor="text1"/>
          <w:sz w:val="24"/>
          <w:szCs w:val="24"/>
        </w:rPr>
        <w:t>G</w:t>
      </w:r>
      <w:r>
        <w:rPr>
          <w:rFonts w:ascii="Comic Sans MS" w:hAnsi="Comic Sans MS"/>
          <w:color w:val="000000" w:themeColor="text1"/>
          <w:sz w:val="24"/>
          <w:szCs w:val="24"/>
        </w:rPr>
        <w:t>it</w:t>
      </w:r>
      <w:r w:rsidR="005E1C81">
        <w:rPr>
          <w:rFonts w:ascii="Comic Sans MS" w:hAnsi="Comic Sans MS"/>
          <w:color w:val="000000" w:themeColor="text1"/>
          <w:sz w:val="24"/>
          <w:szCs w:val="24"/>
        </w:rPr>
        <w:t>H</w:t>
      </w:r>
      <w:r>
        <w:rPr>
          <w:rFonts w:ascii="Comic Sans MS" w:hAnsi="Comic Sans MS"/>
          <w:color w:val="000000" w:themeColor="text1"/>
          <w:sz w:val="24"/>
          <w:szCs w:val="24"/>
        </w:rPr>
        <w:t>ub repository</w:t>
      </w:r>
      <w:r w:rsidR="005E1C81">
        <w:rPr>
          <w:rFonts w:ascii="Comic Sans MS" w:hAnsi="Comic Sans MS"/>
          <w:color w:val="000000" w:themeColor="text1"/>
          <w:sz w:val="24"/>
          <w:szCs w:val="24"/>
        </w:rPr>
        <w:t xml:space="preserve"> which is created by Git Admin.</w:t>
      </w:r>
    </w:p>
    <w:p w14:paraId="17A17FDA" w14:textId="0328A09A" w:rsidR="00A81BE0" w:rsidRDefault="00A81BE0" w:rsidP="00A81BE0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In one repo, we can create multiple branches like </w:t>
      </w:r>
      <w:r w:rsidR="00212544">
        <w:rPr>
          <w:rFonts w:ascii="Comic Sans MS" w:hAnsi="Comic Sans MS"/>
          <w:color w:val="000000" w:themeColor="text1"/>
          <w:sz w:val="24"/>
          <w:szCs w:val="24"/>
        </w:rPr>
        <w:t>Main, Develop, QA, R</w:t>
      </w:r>
      <w:r w:rsidR="001E0CC4">
        <w:rPr>
          <w:rFonts w:ascii="Comic Sans MS" w:hAnsi="Comic Sans MS"/>
          <w:color w:val="000000" w:themeColor="text1"/>
          <w:sz w:val="24"/>
          <w:szCs w:val="24"/>
        </w:rPr>
        <w:t xml:space="preserve">elease and </w:t>
      </w:r>
      <w:proofErr w:type="gramStart"/>
      <w:r w:rsidR="001E0CC4">
        <w:rPr>
          <w:rFonts w:ascii="Comic Sans MS" w:hAnsi="Comic Sans MS"/>
          <w:color w:val="000000" w:themeColor="text1"/>
          <w:sz w:val="24"/>
          <w:szCs w:val="24"/>
        </w:rPr>
        <w:t>Research..</w:t>
      </w:r>
      <w:proofErr w:type="gramEnd"/>
    </w:p>
    <w:p w14:paraId="74BFABC3" w14:textId="3EB80C5A" w:rsidR="00800B52" w:rsidRDefault="00F16CD9" w:rsidP="00A01F81">
      <w:pPr>
        <w:pStyle w:val="ListParagraph"/>
        <w:numPr>
          <w:ilvl w:val="0"/>
          <w:numId w:val="26"/>
        </w:num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Development team will integrate the code in ‘develop</w:t>
      </w:r>
      <w:r w:rsidR="00B90570">
        <w:rPr>
          <w:rFonts w:ascii="Comic Sans MS" w:hAnsi="Comic Sans MS"/>
          <w:color w:val="000000" w:themeColor="text1"/>
          <w:sz w:val="24"/>
          <w:szCs w:val="24"/>
        </w:rPr>
        <w:t>’ Branch.</w:t>
      </w:r>
    </w:p>
    <w:p w14:paraId="71103536" w14:textId="1CB8530E" w:rsidR="00B90570" w:rsidRDefault="00B90570" w:rsidP="00A01F81">
      <w:pPr>
        <w:pStyle w:val="ListParagraph"/>
        <w:numPr>
          <w:ilvl w:val="0"/>
          <w:numId w:val="26"/>
        </w:num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Bug-fix team will integrate the code in ‘QA’ Branch.</w:t>
      </w:r>
    </w:p>
    <w:p w14:paraId="353CF9C6" w14:textId="6BC971FF" w:rsidR="00B90570" w:rsidRDefault="000C668D" w:rsidP="00A01F81">
      <w:pPr>
        <w:pStyle w:val="ListParagraph"/>
        <w:numPr>
          <w:ilvl w:val="0"/>
          <w:numId w:val="26"/>
        </w:num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R&amp;D team will integrate the code in ‘Research’ Branch.</w:t>
      </w:r>
    </w:p>
    <w:p w14:paraId="2C0171B8" w14:textId="5F2A5E9D" w:rsidR="000C2863" w:rsidRPr="000C2863" w:rsidRDefault="00EB3A4A" w:rsidP="00A01F81">
      <w:pPr>
        <w:pStyle w:val="ListParagraph"/>
        <w:numPr>
          <w:ilvl w:val="0"/>
          <w:numId w:val="26"/>
        </w:num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Production Deployment will happen from ‘Release’ Branch.</w:t>
      </w:r>
    </w:p>
    <w:p w14:paraId="27B33E82" w14:textId="6E02D39E" w:rsidR="00993539" w:rsidRDefault="00A81BE0" w:rsidP="00993539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Using branches team members can do the work parallelly</w:t>
      </w:r>
      <w:r w:rsidR="009736F8">
        <w:rPr>
          <w:rFonts w:ascii="Comic Sans MS" w:hAnsi="Comic Sans MS"/>
          <w:color w:val="000000" w:themeColor="text1"/>
          <w:sz w:val="24"/>
          <w:szCs w:val="24"/>
        </w:rPr>
        <w:t>.</w:t>
      </w:r>
    </w:p>
    <w:p w14:paraId="3B39C764" w14:textId="569586E3" w:rsidR="000C2863" w:rsidRPr="0018351E" w:rsidRDefault="000C2863" w:rsidP="00993539">
      <w:pPr>
        <w:rPr>
          <w:rFonts w:ascii="Comic Sans MS" w:hAnsi="Comic Sans MS"/>
          <w:color w:val="000000" w:themeColor="text1"/>
          <w:sz w:val="24"/>
          <w:szCs w:val="24"/>
        </w:rPr>
      </w:pPr>
    </w:p>
    <w:tbl>
      <w:tblPr>
        <w:tblStyle w:val="PlainTable4"/>
        <w:tblW w:w="10767" w:type="dxa"/>
        <w:tblLook w:val="04A0" w:firstRow="1" w:lastRow="0" w:firstColumn="1" w:lastColumn="0" w:noHBand="0" w:noVBand="1"/>
      </w:tblPr>
      <w:tblGrid>
        <w:gridCol w:w="5245"/>
        <w:gridCol w:w="5522"/>
      </w:tblGrid>
      <w:tr w:rsidR="00993539" w:rsidRPr="002E233C" w14:paraId="725F547D" w14:textId="77777777" w:rsidTr="00C71D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5" w:type="dxa"/>
          </w:tcPr>
          <w:p w14:paraId="2271C0D8" w14:textId="579DAA27" w:rsidR="00993539" w:rsidRPr="002E233C" w:rsidRDefault="00F46172" w:rsidP="00F46172">
            <w:pPr>
              <w:rPr>
                <w:rFonts w:ascii="Comic Sans MS" w:hAnsi="Comic Sans MS" w:cs="Segoe UI Semibold"/>
                <w:b w:val="0"/>
                <w:bCs w:val="0"/>
                <w:sz w:val="24"/>
                <w:szCs w:val="24"/>
                <w:u w:val="single"/>
              </w:rPr>
            </w:pPr>
            <w:r w:rsidRPr="00F46172">
              <w:rPr>
                <w:rFonts w:ascii="Comic Sans MS" w:hAnsi="Comic Sans MS" w:cs="Segoe UI Semibold"/>
                <w:b w:val="0"/>
                <w:bCs w:val="0"/>
                <w:color w:val="ED7D31" w:themeColor="accent2"/>
                <w:sz w:val="24"/>
                <w:szCs w:val="24"/>
                <w:u w:val="single"/>
              </w:rPr>
              <w:lastRenderedPageBreak/>
              <w:t xml:space="preserve">BRANCH Commands </w:t>
            </w:r>
          </w:p>
        </w:tc>
        <w:tc>
          <w:tcPr>
            <w:tcW w:w="5522" w:type="dxa"/>
          </w:tcPr>
          <w:p w14:paraId="00FFDA1E" w14:textId="77777777" w:rsidR="00993539" w:rsidRPr="002E233C" w:rsidRDefault="00993539" w:rsidP="00C71D2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</w:p>
        </w:tc>
      </w:tr>
      <w:tr w:rsidR="00993539" w:rsidRPr="002E233C" w14:paraId="76C13A02" w14:textId="77777777" w:rsidTr="00C7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5" w:type="dxa"/>
          </w:tcPr>
          <w:p w14:paraId="4E3923F7" w14:textId="77777777" w:rsidR="00993539" w:rsidRPr="002E233C" w:rsidRDefault="00993539" w:rsidP="00C71D2B">
            <w:pPr>
              <w:jc w:val="center"/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git branch</w:t>
            </w:r>
          </w:p>
        </w:tc>
        <w:tc>
          <w:tcPr>
            <w:tcW w:w="5522" w:type="dxa"/>
          </w:tcPr>
          <w:p w14:paraId="012596F9" w14:textId="77777777" w:rsidR="00993539" w:rsidRPr="002E233C" w:rsidRDefault="00993539" w:rsidP="00C7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To get list of all branches / default branch </w:t>
            </w:r>
          </w:p>
          <w:p w14:paraId="1A1D7293" w14:textId="77777777" w:rsidR="00993539" w:rsidRPr="002E233C" w:rsidRDefault="00993539" w:rsidP="00C7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default </w:t>
            </w:r>
            <w:proofErr w:type="gramStart"/>
            <w:r w:rsidRPr="002E233C">
              <w:rPr>
                <w:rFonts w:ascii="Comic Sans MS" w:hAnsi="Comic Sans MS" w:cs="Segoe UI Semibold"/>
                <w:sz w:val="24"/>
                <w:szCs w:val="24"/>
              </w:rPr>
              <w:t>branch :</w:t>
            </w:r>
            <w:proofErr w:type="gramEnd"/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 master </w:t>
            </w:r>
          </w:p>
        </w:tc>
      </w:tr>
      <w:tr w:rsidR="00993539" w:rsidRPr="002E233C" w14:paraId="4131BE0E" w14:textId="77777777" w:rsidTr="00C71D2B">
        <w:trPr>
          <w:trHeight w:val="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5" w:type="dxa"/>
          </w:tcPr>
          <w:p w14:paraId="6DDB4470" w14:textId="77777777" w:rsidR="00993539" w:rsidRPr="002E233C" w:rsidRDefault="00993539" w:rsidP="00C71D2B">
            <w:pPr>
              <w:jc w:val="center"/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git branch branch-name</w:t>
            </w:r>
          </w:p>
          <w:p w14:paraId="0FDD7FE4" w14:textId="77777777" w:rsidR="00993539" w:rsidRPr="002E233C" w:rsidRDefault="00993539" w:rsidP="00C71D2B">
            <w:pPr>
              <w:jc w:val="center"/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</w:p>
        </w:tc>
        <w:tc>
          <w:tcPr>
            <w:tcW w:w="5522" w:type="dxa"/>
          </w:tcPr>
          <w:p w14:paraId="3F800367" w14:textId="77777777" w:rsidR="00993539" w:rsidRPr="002E233C" w:rsidRDefault="00993539" w:rsidP="00C7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To create a branch </w:t>
            </w:r>
          </w:p>
          <w:p w14:paraId="2D0F5B63" w14:textId="77777777" w:rsidR="00993539" w:rsidRPr="002E233C" w:rsidRDefault="00993539" w:rsidP="00C7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Ex: git branch </w:t>
            </w:r>
            <w:proofErr w:type="spellStart"/>
            <w:r w:rsidRPr="002E233C">
              <w:rPr>
                <w:rFonts w:ascii="Comic Sans MS" w:hAnsi="Comic Sans MS" w:cs="Segoe UI Semibold"/>
                <w:sz w:val="24"/>
                <w:szCs w:val="24"/>
              </w:rPr>
              <w:t>devops</w:t>
            </w:r>
            <w:proofErr w:type="spellEnd"/>
          </w:p>
        </w:tc>
      </w:tr>
      <w:tr w:rsidR="00993539" w:rsidRPr="002E233C" w14:paraId="2C2D8D30" w14:textId="77777777" w:rsidTr="00C7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5" w:type="dxa"/>
          </w:tcPr>
          <w:p w14:paraId="2C54F7CD" w14:textId="77777777" w:rsidR="00993539" w:rsidRPr="002E233C" w:rsidRDefault="00993539" w:rsidP="00C71D2B">
            <w:pPr>
              <w:jc w:val="center"/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git branch -m &lt;old-b.name&gt; &lt;new-b.name&gt;</w:t>
            </w:r>
          </w:p>
        </w:tc>
        <w:tc>
          <w:tcPr>
            <w:tcW w:w="5522" w:type="dxa"/>
          </w:tcPr>
          <w:p w14:paraId="52B34FB5" w14:textId="77777777" w:rsidR="00993539" w:rsidRPr="002E233C" w:rsidRDefault="00993539" w:rsidP="00C7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To Rename the branch name </w:t>
            </w:r>
          </w:p>
          <w:p w14:paraId="4405C399" w14:textId="77777777" w:rsidR="00993539" w:rsidRPr="002E233C" w:rsidRDefault="00993539" w:rsidP="00C7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>Ex: git branch -m master silver</w:t>
            </w:r>
          </w:p>
        </w:tc>
      </w:tr>
      <w:tr w:rsidR="00993539" w:rsidRPr="002E233C" w14:paraId="517C9240" w14:textId="77777777" w:rsidTr="00C71D2B">
        <w:trPr>
          <w:trHeight w:val="5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5" w:type="dxa"/>
          </w:tcPr>
          <w:p w14:paraId="6A8E44A6" w14:textId="77777777" w:rsidR="00993539" w:rsidRPr="002E233C" w:rsidRDefault="00993539" w:rsidP="00C71D2B">
            <w:pPr>
              <w:jc w:val="center"/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git checkout &lt;shifting branch-name&gt;</w:t>
            </w:r>
          </w:p>
          <w:p w14:paraId="6EEC88D1" w14:textId="77777777" w:rsidR="00993539" w:rsidRPr="002E233C" w:rsidRDefault="00993539" w:rsidP="00C71D2B">
            <w:pPr>
              <w:jc w:val="center"/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</w:p>
        </w:tc>
        <w:tc>
          <w:tcPr>
            <w:tcW w:w="5522" w:type="dxa"/>
          </w:tcPr>
          <w:p w14:paraId="0349A514" w14:textId="77777777" w:rsidR="00993539" w:rsidRPr="002E233C" w:rsidRDefault="00993539" w:rsidP="00C7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To shift one branch to another branch </w:t>
            </w:r>
          </w:p>
          <w:p w14:paraId="3B4E9A27" w14:textId="77777777" w:rsidR="00993539" w:rsidRPr="002E233C" w:rsidRDefault="00993539" w:rsidP="00C7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Ex: git checkout </w:t>
            </w:r>
            <w:proofErr w:type="spellStart"/>
            <w:r w:rsidRPr="002E233C">
              <w:rPr>
                <w:rFonts w:ascii="Comic Sans MS" w:hAnsi="Comic Sans MS" w:cs="Segoe UI Semibold"/>
                <w:sz w:val="24"/>
                <w:szCs w:val="24"/>
              </w:rPr>
              <w:t>devops</w:t>
            </w:r>
            <w:proofErr w:type="spellEnd"/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 {master - </w:t>
            </w:r>
            <w:proofErr w:type="spellStart"/>
            <w:r w:rsidRPr="002E233C">
              <w:rPr>
                <w:rFonts w:ascii="Comic Sans MS" w:hAnsi="Comic Sans MS" w:cs="Segoe UI Semibold"/>
                <w:sz w:val="24"/>
                <w:szCs w:val="24"/>
              </w:rPr>
              <w:t>devops</w:t>
            </w:r>
            <w:proofErr w:type="spellEnd"/>
            <w:r w:rsidRPr="002E233C">
              <w:rPr>
                <w:rFonts w:ascii="Comic Sans MS" w:hAnsi="Comic Sans MS" w:cs="Segoe UI Semibold"/>
                <w:sz w:val="24"/>
                <w:szCs w:val="24"/>
              </w:rPr>
              <w:t>}</w:t>
            </w:r>
          </w:p>
        </w:tc>
      </w:tr>
      <w:tr w:rsidR="00993539" w:rsidRPr="002E233C" w14:paraId="3DC39850" w14:textId="77777777" w:rsidTr="00C7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5" w:type="dxa"/>
          </w:tcPr>
          <w:p w14:paraId="3303880D" w14:textId="77777777" w:rsidR="00993539" w:rsidRPr="002E233C" w:rsidRDefault="00993539" w:rsidP="00C71D2B">
            <w:pPr>
              <w:jc w:val="center"/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git checkout -b &lt;new branch-name&gt;</w:t>
            </w:r>
          </w:p>
          <w:p w14:paraId="29873CA8" w14:textId="77777777" w:rsidR="00993539" w:rsidRPr="002E233C" w:rsidRDefault="00993539" w:rsidP="00C71D2B">
            <w:pPr>
              <w:jc w:val="center"/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</w:p>
        </w:tc>
        <w:tc>
          <w:tcPr>
            <w:tcW w:w="5522" w:type="dxa"/>
          </w:tcPr>
          <w:p w14:paraId="442EBC04" w14:textId="77777777" w:rsidR="00993539" w:rsidRPr="002E233C" w:rsidRDefault="00993539" w:rsidP="00C7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>To create a branch as well as shift to new branch</w:t>
            </w:r>
          </w:p>
          <w:p w14:paraId="4FEFCE21" w14:textId="77777777" w:rsidR="00993539" w:rsidRPr="002E233C" w:rsidRDefault="00993539" w:rsidP="00C7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Ex: git checkout -b </w:t>
            </w:r>
            <w:proofErr w:type="spellStart"/>
            <w:r w:rsidRPr="002E233C">
              <w:rPr>
                <w:rFonts w:ascii="Comic Sans MS" w:hAnsi="Comic Sans MS" w:cs="Segoe UI Semibold"/>
                <w:sz w:val="24"/>
                <w:szCs w:val="24"/>
              </w:rPr>
              <w:t>aws</w:t>
            </w:r>
            <w:proofErr w:type="spellEnd"/>
          </w:p>
        </w:tc>
      </w:tr>
      <w:tr w:rsidR="00993539" w:rsidRPr="002E233C" w14:paraId="6E7266C3" w14:textId="77777777" w:rsidTr="00C71D2B">
        <w:trPr>
          <w:trHeight w:val="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5" w:type="dxa"/>
          </w:tcPr>
          <w:p w14:paraId="13B7041D" w14:textId="77777777" w:rsidR="00993539" w:rsidRPr="002E233C" w:rsidRDefault="00993539" w:rsidP="00C71D2B">
            <w:pPr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git branch -d/D &lt;deleting branch-name&gt;</w:t>
            </w:r>
          </w:p>
          <w:p w14:paraId="6F259836" w14:textId="77777777" w:rsidR="00993539" w:rsidRPr="002E233C" w:rsidRDefault="00993539" w:rsidP="00C71D2B">
            <w:pPr>
              <w:pStyle w:val="BodyText"/>
              <w:jc w:val="center"/>
              <w:rPr>
                <w:rFonts w:ascii="Comic Sans MS" w:hAnsi="Comic Sans MS" w:cs="Segoe UI Semibold"/>
                <w:color w:val="0070C0"/>
              </w:rPr>
            </w:pPr>
            <w:r w:rsidRPr="002E233C">
              <w:rPr>
                <w:rFonts w:ascii="Comic Sans MS" w:hAnsi="Comic Sans MS" w:cs="Segoe UI Semibold"/>
                <w:color w:val="0070C0"/>
              </w:rPr>
              <w:t>D- delete forcefully, branch has not been pushed/merged yet.</w:t>
            </w:r>
          </w:p>
          <w:p w14:paraId="104D3AFE" w14:textId="77777777" w:rsidR="00993539" w:rsidRPr="002E233C" w:rsidRDefault="00993539" w:rsidP="00C71D2B">
            <w:pPr>
              <w:pStyle w:val="CommentSubject"/>
              <w:jc w:val="center"/>
              <w:rPr>
                <w:rFonts w:ascii="Comic Sans MS" w:hAnsi="Comic Sans MS" w:cs="Segoe UI Semibold"/>
                <w:color w:val="0070C0"/>
              </w:rPr>
            </w:pPr>
            <w:r w:rsidRPr="002E233C">
              <w:rPr>
                <w:rFonts w:ascii="Comic Sans MS" w:hAnsi="Comic Sans MS" w:cs="Segoe UI Semibold"/>
                <w:color w:val="0070C0"/>
              </w:rPr>
              <w:t>d-branch has already pushed/merged with remote branch.</w:t>
            </w:r>
          </w:p>
        </w:tc>
        <w:tc>
          <w:tcPr>
            <w:tcW w:w="5522" w:type="dxa"/>
          </w:tcPr>
          <w:p w14:paraId="7DDCE0FC" w14:textId="77777777" w:rsidR="00993539" w:rsidRPr="002E233C" w:rsidRDefault="00993539" w:rsidP="00C7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To delete a branch </w:t>
            </w:r>
          </w:p>
          <w:p w14:paraId="1DB02506" w14:textId="77777777" w:rsidR="00993539" w:rsidRPr="002E233C" w:rsidRDefault="00993539" w:rsidP="00C7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Ex: git branch -d </w:t>
            </w:r>
            <w:proofErr w:type="spellStart"/>
            <w:r w:rsidRPr="002E233C">
              <w:rPr>
                <w:rFonts w:ascii="Comic Sans MS" w:hAnsi="Comic Sans MS" w:cs="Segoe UI Semibold"/>
                <w:sz w:val="24"/>
                <w:szCs w:val="24"/>
              </w:rPr>
              <w:t>devops</w:t>
            </w:r>
            <w:proofErr w:type="spellEnd"/>
          </w:p>
          <w:p w14:paraId="09892C3A" w14:textId="77777777" w:rsidR="00993539" w:rsidRPr="002E233C" w:rsidRDefault="00993539" w:rsidP="00C7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[when you’re deleting a branch, you shouldn’t present in deleting </w:t>
            </w:r>
            <w:proofErr w:type="gramStart"/>
            <w:r w:rsidRPr="002E233C">
              <w:rPr>
                <w:rFonts w:ascii="Comic Sans MS" w:hAnsi="Comic Sans MS" w:cs="Segoe UI Semibold"/>
                <w:sz w:val="24"/>
                <w:szCs w:val="24"/>
              </w:rPr>
              <w:t>branch ]</w:t>
            </w:r>
            <w:proofErr w:type="gramEnd"/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 </w:t>
            </w:r>
          </w:p>
        </w:tc>
      </w:tr>
      <w:tr w:rsidR="00495FDA" w:rsidRPr="002E233C" w14:paraId="4CAF5635" w14:textId="77777777" w:rsidTr="00C7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5" w:type="dxa"/>
          </w:tcPr>
          <w:p w14:paraId="7D8B0797" w14:textId="56AC6680" w:rsidR="00495FDA" w:rsidRPr="00495FDA" w:rsidRDefault="00495FDA" w:rsidP="00495FDA">
            <w:pPr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495FDA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 xml:space="preserve"> git clone -b &lt;</w:t>
            </w:r>
            <w:proofErr w:type="spellStart"/>
            <w:r w:rsidRPr="00495FDA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branchName</w:t>
            </w:r>
            <w:proofErr w:type="spellEnd"/>
            <w:r w:rsidRPr="00495FDA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&gt; &lt;</w:t>
            </w:r>
            <w:proofErr w:type="spellStart"/>
            <w:r w:rsidRPr="00495FDA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Repo_URL</w:t>
            </w:r>
            <w:proofErr w:type="spellEnd"/>
            <w:r w:rsidRPr="00495FDA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&gt;</w:t>
            </w:r>
          </w:p>
          <w:p w14:paraId="01C279BD" w14:textId="77777777" w:rsidR="00495FDA" w:rsidRPr="002E233C" w:rsidRDefault="00495FDA" w:rsidP="00C71D2B">
            <w:pPr>
              <w:rPr>
                <w:rFonts w:ascii="Comic Sans MS" w:hAnsi="Comic Sans MS" w:cs="Segoe UI Semibold"/>
                <w:color w:val="0070C0"/>
                <w:sz w:val="24"/>
                <w:szCs w:val="24"/>
              </w:rPr>
            </w:pPr>
          </w:p>
        </w:tc>
        <w:tc>
          <w:tcPr>
            <w:tcW w:w="5522" w:type="dxa"/>
          </w:tcPr>
          <w:p w14:paraId="1CC50075" w14:textId="567B63B1" w:rsidR="00495FDA" w:rsidRPr="00495FDA" w:rsidRDefault="00495FDA" w:rsidP="00C7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495FDA">
              <w:rPr>
                <w:rFonts w:ascii="Comic Sans MS" w:hAnsi="Comic Sans MS" w:cs="Segoe UI Semibold"/>
                <w:sz w:val="24"/>
                <w:szCs w:val="24"/>
              </w:rPr>
              <w:t>To get particular branch from Git-Hub</w:t>
            </w:r>
          </w:p>
        </w:tc>
      </w:tr>
      <w:tr w:rsidR="00993539" w:rsidRPr="002E233C" w14:paraId="5C79B283" w14:textId="77777777" w:rsidTr="00C71D2B">
        <w:trPr>
          <w:trHeight w:val="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5" w:type="dxa"/>
          </w:tcPr>
          <w:p w14:paraId="35DD41CC" w14:textId="77777777" w:rsidR="00993539" w:rsidRPr="002E233C" w:rsidRDefault="00993539" w:rsidP="00C71D2B">
            <w:pPr>
              <w:jc w:val="center"/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git merge &lt;</w:t>
            </w:r>
            <w:proofErr w:type="spellStart"/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Source_branch</w:t>
            </w:r>
            <w:proofErr w:type="spellEnd"/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-name&gt;</w:t>
            </w:r>
          </w:p>
        </w:tc>
        <w:tc>
          <w:tcPr>
            <w:tcW w:w="5522" w:type="dxa"/>
          </w:tcPr>
          <w:p w14:paraId="04320BCD" w14:textId="77777777" w:rsidR="00993539" w:rsidRPr="002E233C" w:rsidRDefault="00993539" w:rsidP="00C7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To merge one branch files to another branch </w:t>
            </w:r>
          </w:p>
          <w:p w14:paraId="0EFB5F0A" w14:textId="77777777" w:rsidR="00993539" w:rsidRPr="002E233C" w:rsidRDefault="00993539" w:rsidP="00C7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Ex: git merge </w:t>
            </w:r>
            <w:proofErr w:type="spellStart"/>
            <w:r w:rsidRPr="002E233C">
              <w:rPr>
                <w:rFonts w:ascii="Comic Sans MS" w:hAnsi="Comic Sans MS" w:cs="Segoe UI Semibold"/>
                <w:sz w:val="24"/>
                <w:szCs w:val="24"/>
              </w:rPr>
              <w:t>aws</w:t>
            </w:r>
            <w:proofErr w:type="spellEnd"/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 {master </w:t>
            </w:r>
            <w:r w:rsidRPr="002E233C">
              <w:rPr>
                <w:rFonts w:ascii="Comic Sans MS" w:hAnsi="Comic Sans MS" w:cs="Segoe UI Semibold"/>
                <w:sz w:val="24"/>
                <w:szCs w:val="24"/>
              </w:rPr>
              <w:sym w:font="Wingdings" w:char="F0DF"/>
            </w: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2E233C">
              <w:rPr>
                <w:rFonts w:ascii="Comic Sans MS" w:hAnsi="Comic Sans MS" w:cs="Segoe UI Semibold"/>
                <w:sz w:val="24"/>
                <w:szCs w:val="24"/>
              </w:rPr>
              <w:t>aws</w:t>
            </w:r>
            <w:proofErr w:type="spellEnd"/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 }</w:t>
            </w:r>
            <w:proofErr w:type="gramEnd"/>
          </w:p>
        </w:tc>
      </w:tr>
      <w:tr w:rsidR="00993539" w:rsidRPr="002E233C" w14:paraId="4B4EDDD8" w14:textId="77777777" w:rsidTr="00C7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5" w:type="dxa"/>
          </w:tcPr>
          <w:p w14:paraId="43C2280D" w14:textId="77777777" w:rsidR="00993539" w:rsidRPr="002E233C" w:rsidRDefault="00993539" w:rsidP="00C71D2B">
            <w:pPr>
              <w:jc w:val="center"/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 xml:space="preserve">git cherry-pick &lt;paste </w:t>
            </w:r>
            <w:proofErr w:type="spellStart"/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commit_Id</w:t>
            </w:r>
            <w:proofErr w:type="spellEnd"/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&gt;</w:t>
            </w:r>
          </w:p>
        </w:tc>
        <w:tc>
          <w:tcPr>
            <w:tcW w:w="5522" w:type="dxa"/>
          </w:tcPr>
          <w:p w14:paraId="0A875A1C" w14:textId="77777777" w:rsidR="00993539" w:rsidRPr="002E233C" w:rsidRDefault="00993539" w:rsidP="00C7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To merge a particular branch file </w:t>
            </w:r>
          </w:p>
          <w:p w14:paraId="0598A06B" w14:textId="77777777" w:rsidR="00993539" w:rsidRPr="002E233C" w:rsidRDefault="00993539" w:rsidP="00C71D2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Ex: first copy the particular merging file </w:t>
            </w:r>
            <w:proofErr w:type="spellStart"/>
            <w:r w:rsidRPr="002E233C">
              <w:rPr>
                <w:rFonts w:ascii="Comic Sans MS" w:hAnsi="Comic Sans MS" w:cs="Segoe UI Semibold"/>
                <w:sz w:val="24"/>
                <w:szCs w:val="24"/>
              </w:rPr>
              <w:t>commit_</w:t>
            </w:r>
            <w:proofErr w:type="gramStart"/>
            <w:r w:rsidRPr="002E233C">
              <w:rPr>
                <w:rFonts w:ascii="Comic Sans MS" w:hAnsi="Comic Sans MS" w:cs="Segoe UI Semibold"/>
                <w:sz w:val="24"/>
                <w:szCs w:val="24"/>
              </w:rPr>
              <w:t>ID</w:t>
            </w:r>
            <w:proofErr w:type="spellEnd"/>
            <w:r w:rsidRPr="002E233C">
              <w:rPr>
                <w:rFonts w:ascii="Comic Sans MS" w:hAnsi="Comic Sans MS" w:cs="Segoe UI Semibold"/>
                <w:sz w:val="24"/>
                <w:szCs w:val="24"/>
              </w:rPr>
              <w:t>{</w:t>
            </w:r>
            <w:proofErr w:type="gramEnd"/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copy </w:t>
            </w:r>
            <w:proofErr w:type="spellStart"/>
            <w:r w:rsidRPr="002E233C">
              <w:rPr>
                <w:rFonts w:ascii="Comic Sans MS" w:hAnsi="Comic Sans MS" w:cs="Segoe UI Semibold"/>
                <w:sz w:val="24"/>
                <w:szCs w:val="24"/>
              </w:rPr>
              <w:t>aws</w:t>
            </w:r>
            <w:proofErr w:type="spellEnd"/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 branch file commit id and shift to master branch}</w:t>
            </w:r>
          </w:p>
        </w:tc>
      </w:tr>
      <w:tr w:rsidR="00993539" w:rsidRPr="002E233C" w14:paraId="762E5564" w14:textId="77777777" w:rsidTr="00C71D2B">
        <w:trPr>
          <w:trHeight w:val="5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45" w:type="dxa"/>
          </w:tcPr>
          <w:p w14:paraId="2BA1916B" w14:textId="77777777" w:rsidR="00993539" w:rsidRPr="002E233C" w:rsidRDefault="00993539" w:rsidP="00C71D2B">
            <w:pPr>
              <w:rPr>
                <w:rFonts w:ascii="Comic Sans MS" w:hAnsi="Comic Sans MS" w:cs="Segoe UI Semibold"/>
                <w:sz w:val="24"/>
                <w:szCs w:val="24"/>
              </w:rPr>
            </w:pPr>
          </w:p>
        </w:tc>
        <w:tc>
          <w:tcPr>
            <w:tcW w:w="5522" w:type="dxa"/>
          </w:tcPr>
          <w:p w14:paraId="70548990" w14:textId="77777777" w:rsidR="00993539" w:rsidRPr="002E233C" w:rsidRDefault="00993539" w:rsidP="00C71D2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</w:p>
        </w:tc>
      </w:tr>
    </w:tbl>
    <w:p w14:paraId="6A8ED5BC" w14:textId="77777777" w:rsidR="00993539" w:rsidRPr="002E233C" w:rsidRDefault="00993539" w:rsidP="00993539">
      <w:pPr>
        <w:rPr>
          <w:rFonts w:ascii="Comic Sans MS" w:hAnsi="Comic Sans MS" w:cs="Segoe UI Semibold"/>
          <w:sz w:val="24"/>
          <w:szCs w:val="24"/>
          <w:highlight w:val="yellow"/>
        </w:rPr>
      </w:pPr>
    </w:p>
    <w:p w14:paraId="24BE41C3" w14:textId="77777777" w:rsidR="00416AA2" w:rsidRPr="00416AA2" w:rsidRDefault="00416AA2" w:rsidP="00416AA2">
      <w:pPr>
        <w:rPr>
          <w:rFonts w:ascii="Comic Sans MS" w:hAnsi="Comic Sans MS"/>
          <w:color w:val="C00000"/>
          <w:sz w:val="24"/>
          <w:szCs w:val="24"/>
        </w:rPr>
      </w:pPr>
      <w:r w:rsidRPr="00416AA2">
        <w:rPr>
          <w:rFonts w:ascii="Comic Sans MS" w:hAnsi="Comic Sans MS"/>
          <w:color w:val="C00000"/>
          <w:sz w:val="24"/>
          <w:szCs w:val="24"/>
        </w:rPr>
        <w:t>Q) How To Merge the changes from One branch to Another Branch?</w:t>
      </w:r>
    </w:p>
    <w:p w14:paraId="31ED8B7D" w14:textId="77777777" w:rsidR="00416AA2" w:rsidRPr="00F46172" w:rsidRDefault="00416AA2" w:rsidP="00416AA2">
      <w:pPr>
        <w:rPr>
          <w:rFonts w:ascii="Comic Sans MS" w:hAnsi="Comic Sans MS"/>
          <w:color w:val="ED7D31" w:themeColor="accent2"/>
          <w:sz w:val="24"/>
          <w:szCs w:val="24"/>
          <w:u w:val="single"/>
        </w:rPr>
      </w:pPr>
      <w:r w:rsidRPr="00F46172">
        <w:rPr>
          <w:rFonts w:ascii="Comic Sans MS" w:hAnsi="Comic Sans MS"/>
          <w:color w:val="ED7D31" w:themeColor="accent2"/>
          <w:sz w:val="24"/>
          <w:szCs w:val="24"/>
          <w:u w:val="single"/>
        </w:rPr>
        <w:t>Branch Merging:</w:t>
      </w:r>
    </w:p>
    <w:p w14:paraId="010D165A" w14:textId="77777777" w:rsidR="00416AA2" w:rsidRDefault="00416AA2" w:rsidP="00416AA2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The process of merging changes from one branch to another branch is called Branch merging.</w:t>
      </w:r>
    </w:p>
    <w:p w14:paraId="6E1F294C" w14:textId="77777777" w:rsidR="00416AA2" w:rsidRDefault="00416AA2" w:rsidP="00416AA2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We will use pull request for Branch merging in GitHub</w:t>
      </w:r>
    </w:p>
    <w:p w14:paraId="3C804810" w14:textId="77777777" w:rsidR="00416AA2" w:rsidRDefault="00416AA2" w:rsidP="00416AA2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Steps to do Branch Merging:</w:t>
      </w:r>
    </w:p>
    <w:p w14:paraId="20597225" w14:textId="77777777" w:rsidR="00416AA2" w:rsidRPr="00992F4C" w:rsidRDefault="00416AA2" w:rsidP="00A01F81">
      <w:pPr>
        <w:pStyle w:val="ListParagraph"/>
        <w:numPr>
          <w:ilvl w:val="0"/>
          <w:numId w:val="45"/>
        </w:numPr>
        <w:rPr>
          <w:rFonts w:ascii="Comic Sans MS" w:hAnsi="Comic Sans MS"/>
          <w:color w:val="000000" w:themeColor="text1"/>
          <w:sz w:val="24"/>
          <w:szCs w:val="24"/>
        </w:rPr>
      </w:pPr>
      <w:r w:rsidRPr="00992F4C">
        <w:rPr>
          <w:rFonts w:ascii="Comic Sans MS" w:hAnsi="Comic Sans MS"/>
          <w:color w:val="000000" w:themeColor="text1"/>
          <w:sz w:val="24"/>
          <w:szCs w:val="24"/>
        </w:rPr>
        <w:t xml:space="preserve">Create feature branch from </w:t>
      </w:r>
      <w:r>
        <w:rPr>
          <w:rFonts w:ascii="Comic Sans MS" w:hAnsi="Comic Sans MS"/>
          <w:color w:val="000000" w:themeColor="text1"/>
          <w:sz w:val="24"/>
          <w:szCs w:val="24"/>
        </w:rPr>
        <w:t>M</w:t>
      </w:r>
      <w:r w:rsidRPr="00992F4C">
        <w:rPr>
          <w:rFonts w:ascii="Comic Sans MS" w:hAnsi="Comic Sans MS"/>
          <w:color w:val="000000" w:themeColor="text1"/>
          <w:sz w:val="24"/>
          <w:szCs w:val="24"/>
        </w:rPr>
        <w:t>ain</w:t>
      </w:r>
      <w:r>
        <w:rPr>
          <w:rFonts w:ascii="Comic Sans MS" w:hAnsi="Comic Sans MS"/>
          <w:color w:val="000000" w:themeColor="text1"/>
          <w:sz w:val="24"/>
          <w:szCs w:val="24"/>
        </w:rPr>
        <w:t>/Master</w:t>
      </w:r>
      <w:r w:rsidRPr="00992F4C">
        <w:rPr>
          <w:rFonts w:ascii="Comic Sans MS" w:hAnsi="Comic Sans MS"/>
          <w:color w:val="000000" w:themeColor="text1"/>
          <w:sz w:val="24"/>
          <w:szCs w:val="24"/>
        </w:rPr>
        <w:t xml:space="preserve"> branch </w:t>
      </w:r>
    </w:p>
    <w:p w14:paraId="227CB13C" w14:textId="77777777" w:rsidR="00416AA2" w:rsidRPr="00992F4C" w:rsidRDefault="00416AA2" w:rsidP="00A01F81">
      <w:pPr>
        <w:pStyle w:val="ListParagraph"/>
        <w:numPr>
          <w:ilvl w:val="0"/>
          <w:numId w:val="45"/>
        </w:numPr>
        <w:rPr>
          <w:rFonts w:ascii="Comic Sans MS" w:hAnsi="Comic Sans MS"/>
          <w:color w:val="000000" w:themeColor="text1"/>
          <w:sz w:val="24"/>
          <w:szCs w:val="24"/>
        </w:rPr>
      </w:pPr>
      <w:r w:rsidRPr="00992F4C">
        <w:rPr>
          <w:rFonts w:ascii="Comic Sans MS" w:hAnsi="Comic Sans MS"/>
          <w:color w:val="000000" w:themeColor="text1"/>
          <w:sz w:val="24"/>
          <w:szCs w:val="24"/>
        </w:rPr>
        <w:t xml:space="preserve">Clone feature branch </w:t>
      </w:r>
    </w:p>
    <w:p w14:paraId="24A822B1" w14:textId="77777777" w:rsidR="00416AA2" w:rsidRPr="00992F4C" w:rsidRDefault="00416AA2" w:rsidP="00A01F81">
      <w:pPr>
        <w:pStyle w:val="ListParagraph"/>
        <w:numPr>
          <w:ilvl w:val="0"/>
          <w:numId w:val="45"/>
        </w:numPr>
        <w:rPr>
          <w:rFonts w:ascii="Comic Sans MS" w:hAnsi="Comic Sans MS"/>
          <w:color w:val="000000" w:themeColor="text1"/>
          <w:sz w:val="24"/>
          <w:szCs w:val="24"/>
        </w:rPr>
      </w:pPr>
      <w:r w:rsidRPr="00992F4C">
        <w:rPr>
          <w:rFonts w:ascii="Comic Sans MS" w:hAnsi="Comic Sans MS"/>
          <w:color w:val="000000" w:themeColor="text1"/>
          <w:sz w:val="24"/>
          <w:szCs w:val="24"/>
        </w:rPr>
        <w:t>Create new file in Feature branch then commit and push to central repo</w:t>
      </w:r>
    </w:p>
    <w:p w14:paraId="6147963F" w14:textId="77777777" w:rsidR="00416AA2" w:rsidRPr="00992F4C" w:rsidRDefault="00416AA2" w:rsidP="00A01F81">
      <w:pPr>
        <w:pStyle w:val="ListParagraph"/>
        <w:numPr>
          <w:ilvl w:val="0"/>
          <w:numId w:val="45"/>
        </w:numPr>
        <w:rPr>
          <w:rFonts w:ascii="Comic Sans MS" w:hAnsi="Comic Sans MS"/>
          <w:color w:val="000000" w:themeColor="text1"/>
          <w:sz w:val="24"/>
          <w:szCs w:val="24"/>
        </w:rPr>
      </w:pPr>
      <w:r w:rsidRPr="00992F4C">
        <w:rPr>
          <w:rFonts w:ascii="Comic Sans MS" w:hAnsi="Comic Sans MS"/>
          <w:color w:val="000000" w:themeColor="text1"/>
          <w:sz w:val="24"/>
          <w:szCs w:val="24"/>
        </w:rPr>
        <w:t>Go to Git</w:t>
      </w:r>
      <w:r>
        <w:rPr>
          <w:rFonts w:ascii="Comic Sans MS" w:hAnsi="Comic Sans MS"/>
          <w:color w:val="000000" w:themeColor="text1"/>
          <w:sz w:val="24"/>
          <w:szCs w:val="24"/>
        </w:rPr>
        <w:t>H</w:t>
      </w:r>
      <w:r w:rsidRPr="00992F4C">
        <w:rPr>
          <w:rFonts w:ascii="Comic Sans MS" w:hAnsi="Comic Sans MS"/>
          <w:color w:val="000000" w:themeColor="text1"/>
          <w:sz w:val="24"/>
          <w:szCs w:val="24"/>
        </w:rPr>
        <w:t>ub repo then create pull request to merge feature branch changes to main branch</w:t>
      </w:r>
    </w:p>
    <w:p w14:paraId="04AA899B" w14:textId="66EFAF47" w:rsidR="00993539" w:rsidRPr="00F46172" w:rsidRDefault="00416AA2" w:rsidP="00993539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Note: Once feature branch changes are merged to main branch then we can delete feature branch (if required)</w:t>
      </w:r>
    </w:p>
    <w:p w14:paraId="4BCF6FB4" w14:textId="0A0E9EBD" w:rsidR="0008069C" w:rsidRPr="00F46172" w:rsidRDefault="00E45B88" w:rsidP="00993539">
      <w:pPr>
        <w:rPr>
          <w:rFonts w:ascii="Comic Sans MS" w:hAnsi="Comic Sans MS" w:cs="Segoe UI Semibold"/>
          <w:color w:val="7030A0"/>
          <w:sz w:val="24"/>
          <w:szCs w:val="24"/>
        </w:rPr>
      </w:pPr>
      <w:r w:rsidRPr="00F46172">
        <w:rPr>
          <w:rFonts w:ascii="Comic Sans MS" w:hAnsi="Comic Sans MS" w:cs="Segoe UI Semibold"/>
          <w:color w:val="7030A0"/>
          <w:sz w:val="24"/>
          <w:szCs w:val="24"/>
        </w:rPr>
        <w:lastRenderedPageBreak/>
        <w:t>----</w:t>
      </w:r>
      <w:r w:rsidR="00550524" w:rsidRPr="00F46172">
        <w:rPr>
          <w:rFonts w:ascii="Comic Sans MS" w:hAnsi="Comic Sans MS" w:cs="Segoe UI Semibold"/>
          <w:color w:val="7030A0"/>
          <w:sz w:val="24"/>
          <w:szCs w:val="24"/>
        </w:rPr>
        <w:t xml:space="preserve">-------------------- </w:t>
      </w:r>
      <w:r w:rsidRPr="00F46172">
        <w:rPr>
          <w:rFonts w:ascii="Comic Sans MS" w:hAnsi="Comic Sans MS" w:cs="Segoe UI Semibold"/>
          <w:color w:val="7030A0"/>
          <w:sz w:val="24"/>
          <w:szCs w:val="24"/>
        </w:rPr>
        <w:t>IN This Scenario Merge-Conflicts will Happen</w:t>
      </w:r>
      <w:r w:rsidR="00550524" w:rsidRPr="00F46172">
        <w:rPr>
          <w:rFonts w:ascii="Comic Sans MS" w:hAnsi="Comic Sans MS" w:cs="Segoe UI Semibold"/>
          <w:color w:val="7030A0"/>
          <w:sz w:val="24"/>
          <w:szCs w:val="24"/>
        </w:rPr>
        <w:t xml:space="preserve"> ---------------------------</w:t>
      </w:r>
    </w:p>
    <w:p w14:paraId="1D6DBFE6" w14:textId="77777777" w:rsidR="00993539" w:rsidRPr="00A457A8" w:rsidRDefault="00993539" w:rsidP="00993539">
      <w:pPr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</w:pPr>
      <w:r w:rsidRPr="00A457A8"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  <w:t>MERGE CONFLICT</w:t>
      </w:r>
    </w:p>
    <w:p w14:paraId="1667A410" w14:textId="77777777" w:rsidR="00993539" w:rsidRPr="002E233C" w:rsidRDefault="00993539" w:rsidP="00993539">
      <w:p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Merge conflicts happens, when multiple developers merging/commit the data from different branches in a single file then Git needs your help to decide which changes to include in the final merge.  $ </w:t>
      </w:r>
      <w:r w:rsidRPr="002E233C">
        <w:rPr>
          <w:rFonts w:ascii="Comic Sans MS" w:hAnsi="Comic Sans MS" w:cs="Segoe UI Semibold"/>
          <w:color w:val="0070C0"/>
          <w:sz w:val="24"/>
          <w:szCs w:val="24"/>
        </w:rPr>
        <w:t>git merge &lt;branch-name&gt;</w:t>
      </w:r>
    </w:p>
    <w:p w14:paraId="210DB48F" w14:textId="44B4BC22" w:rsidR="00993539" w:rsidRPr="00452386" w:rsidRDefault="00993539" w:rsidP="00452386">
      <w:pPr>
        <w:rPr>
          <w:rFonts w:ascii="Comic Sans MS" w:hAnsi="Comic Sans MS" w:cs="Segoe UI Semibold"/>
          <w:sz w:val="24"/>
          <w:szCs w:val="24"/>
        </w:rPr>
      </w:pPr>
      <w:r w:rsidRPr="00452386">
        <w:rPr>
          <w:rFonts w:ascii="Comic Sans MS" w:hAnsi="Comic Sans MS" w:cs="Segoe UI Semibold"/>
          <w:sz w:val="24"/>
          <w:szCs w:val="24"/>
        </w:rPr>
        <w:t>Steps solve merge conflicts by using VIM Editor</w:t>
      </w:r>
      <w:r w:rsidR="001C438B" w:rsidRPr="00452386">
        <w:rPr>
          <w:rFonts w:ascii="Comic Sans MS" w:hAnsi="Comic Sans MS" w:cs="Segoe UI Semibold"/>
          <w:sz w:val="24"/>
          <w:szCs w:val="24"/>
        </w:rPr>
        <w:t>:</w:t>
      </w:r>
    </w:p>
    <w:p w14:paraId="25D49503" w14:textId="77777777" w:rsidR="00993539" w:rsidRPr="002E233C" w:rsidRDefault="00993539" w:rsidP="00A01F81">
      <w:pPr>
        <w:pStyle w:val="ListParagraph"/>
        <w:numPr>
          <w:ilvl w:val="0"/>
          <w:numId w:val="28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Open merge conflict file in Vim editor $ </w:t>
      </w:r>
      <w:r w:rsidRPr="002E233C">
        <w:rPr>
          <w:rFonts w:ascii="Comic Sans MS" w:hAnsi="Comic Sans MS" w:cs="Segoe UI Semibold"/>
          <w:color w:val="0070C0"/>
          <w:sz w:val="24"/>
          <w:szCs w:val="24"/>
        </w:rPr>
        <w:t>vim filename</w:t>
      </w:r>
    </w:p>
    <w:p w14:paraId="67655D5E" w14:textId="77777777" w:rsidR="00993539" w:rsidRPr="002E233C" w:rsidRDefault="00993539" w:rsidP="00A01F81">
      <w:pPr>
        <w:pStyle w:val="ListParagraph"/>
        <w:numPr>
          <w:ilvl w:val="0"/>
          <w:numId w:val="28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Change/modify the data and save the file </w:t>
      </w:r>
    </w:p>
    <w:p w14:paraId="36BBD1B7" w14:textId="77777777" w:rsidR="00993539" w:rsidRPr="002E233C" w:rsidRDefault="00993539" w:rsidP="00A01F81">
      <w:pPr>
        <w:pStyle w:val="ListParagraph"/>
        <w:numPr>
          <w:ilvl w:val="0"/>
          <w:numId w:val="28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Add file to git $ </w:t>
      </w:r>
      <w:r w:rsidRPr="002E233C">
        <w:rPr>
          <w:rFonts w:ascii="Comic Sans MS" w:hAnsi="Comic Sans MS" w:cs="Segoe UI Semibold"/>
          <w:color w:val="0070C0"/>
          <w:sz w:val="24"/>
          <w:szCs w:val="24"/>
        </w:rPr>
        <w:t>git add &lt;filename&gt;</w:t>
      </w:r>
    </w:p>
    <w:p w14:paraId="5E6928E7" w14:textId="77777777" w:rsidR="00993539" w:rsidRPr="002E233C" w:rsidRDefault="00993539" w:rsidP="00A01F81">
      <w:pPr>
        <w:pStyle w:val="ListParagraph"/>
        <w:numPr>
          <w:ilvl w:val="0"/>
          <w:numId w:val="29"/>
        </w:numPr>
        <w:rPr>
          <w:rFonts w:ascii="Comic Sans MS" w:hAnsi="Comic Sans MS" w:cs="Segoe UI Semibold"/>
          <w:color w:val="0070C0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Commit the file $ </w:t>
      </w:r>
      <w:r w:rsidRPr="002E233C">
        <w:rPr>
          <w:rFonts w:ascii="Comic Sans MS" w:hAnsi="Comic Sans MS" w:cs="Segoe UI Semibold"/>
          <w:color w:val="0070C0"/>
          <w:sz w:val="24"/>
          <w:szCs w:val="24"/>
        </w:rPr>
        <w:t>git commit -m “committing merge file” &lt;filename/.&gt;</w:t>
      </w:r>
    </w:p>
    <w:p w14:paraId="3879C005" w14:textId="3DA8D67A" w:rsidR="00993539" w:rsidRPr="00E87C1A" w:rsidRDefault="00993539" w:rsidP="00A01F81">
      <w:pPr>
        <w:pStyle w:val="ListParagraph"/>
        <w:numPr>
          <w:ilvl w:val="0"/>
          <w:numId w:val="29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Now u can see merged data</w:t>
      </w:r>
      <w:r w:rsidR="00550524">
        <w:rPr>
          <w:rFonts w:ascii="Comic Sans MS" w:hAnsi="Comic Sans MS" w:cs="Segoe UI Semibold"/>
          <w:sz w:val="24"/>
          <w:szCs w:val="24"/>
        </w:rPr>
        <w:t>.</w:t>
      </w:r>
    </w:p>
    <w:p w14:paraId="31C8595B" w14:textId="77777777" w:rsidR="00993539" w:rsidRPr="002E233C" w:rsidRDefault="00993539" w:rsidP="00993539">
      <w:pPr>
        <w:rPr>
          <w:rFonts w:ascii="Comic Sans MS" w:hAnsi="Comic Sans MS" w:cs="Segoe UI Semibold"/>
          <w:color w:val="4472C4" w:themeColor="accent1"/>
          <w:sz w:val="24"/>
          <w:szCs w:val="24"/>
          <w:u w:val="single"/>
        </w:rPr>
      </w:pPr>
    </w:p>
    <w:p w14:paraId="6E18D438" w14:textId="78152C0F" w:rsidR="00993539" w:rsidRPr="00A457A8" w:rsidRDefault="00993539" w:rsidP="00993539">
      <w:pPr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</w:pPr>
      <w:r w:rsidRPr="00A457A8"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  <w:t>GIT-STASH</w:t>
      </w:r>
    </w:p>
    <w:p w14:paraId="49925238" w14:textId="77777777" w:rsidR="00993539" w:rsidRPr="002E233C" w:rsidRDefault="00993539" w:rsidP="00993539">
      <w:p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Stashing is used to save the data temporarily for switching b/w the branches.</w:t>
      </w:r>
    </w:p>
    <w:p w14:paraId="0D68FB26" w14:textId="77777777" w:rsidR="00993539" w:rsidRPr="002E233C" w:rsidRDefault="00993539" w:rsidP="00993539">
      <w:pPr>
        <w:pStyle w:val="ListParagraph"/>
        <w:numPr>
          <w:ilvl w:val="0"/>
          <w:numId w:val="4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Stash Used, when u </w:t>
      </w:r>
      <w:proofErr w:type="gramStart"/>
      <w:r w:rsidRPr="002E233C">
        <w:rPr>
          <w:rFonts w:ascii="Comic Sans MS" w:hAnsi="Comic Sans MS" w:cs="Segoe UI Semibold"/>
          <w:sz w:val="24"/>
          <w:szCs w:val="24"/>
        </w:rPr>
        <w:t>are</w:t>
      </w:r>
      <w:proofErr w:type="gramEnd"/>
      <w:r w:rsidRPr="002E233C">
        <w:rPr>
          <w:rFonts w:ascii="Comic Sans MS" w:hAnsi="Comic Sans MS" w:cs="Segoe UI Semibold"/>
          <w:sz w:val="24"/>
          <w:szCs w:val="24"/>
        </w:rPr>
        <w:t xml:space="preserve"> switching from one branch to another branch without committing the tracking files.</w:t>
      </w:r>
    </w:p>
    <w:p w14:paraId="0F779B41" w14:textId="77777777" w:rsidR="00993539" w:rsidRDefault="00993539" w:rsidP="00993539">
      <w:pPr>
        <w:pStyle w:val="ListParagraph"/>
        <w:numPr>
          <w:ilvl w:val="0"/>
          <w:numId w:val="4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Stash applied, only on tracking files and it will not </w:t>
      </w:r>
      <w:proofErr w:type="gramStart"/>
      <w:r w:rsidRPr="002E233C">
        <w:rPr>
          <w:rFonts w:ascii="Comic Sans MS" w:hAnsi="Comic Sans MS" w:cs="Segoe UI Semibold"/>
          <w:sz w:val="24"/>
          <w:szCs w:val="24"/>
        </w:rPr>
        <w:t>applied</w:t>
      </w:r>
      <w:proofErr w:type="gramEnd"/>
      <w:r w:rsidRPr="002E233C">
        <w:rPr>
          <w:rFonts w:ascii="Comic Sans MS" w:hAnsi="Comic Sans MS" w:cs="Segoe UI Semibold"/>
          <w:sz w:val="24"/>
          <w:szCs w:val="24"/>
        </w:rPr>
        <w:t xml:space="preserve"> for committed/saved files.</w:t>
      </w:r>
    </w:p>
    <w:p w14:paraId="598E708F" w14:textId="3EC821AD" w:rsidR="00063C59" w:rsidRPr="008761BF" w:rsidRDefault="00467161" w:rsidP="00063C59">
      <w:pPr>
        <w:rPr>
          <w:rFonts w:ascii="Comic Sans MS" w:hAnsi="Comic Sans MS"/>
          <w:color w:val="F4B083" w:themeColor="accent2" w:themeTint="99"/>
          <w:sz w:val="24"/>
          <w:szCs w:val="24"/>
        </w:rPr>
      </w:pPr>
      <w:r w:rsidRPr="008761BF">
        <w:rPr>
          <w:rFonts w:ascii="Comic Sans MS" w:hAnsi="Comic Sans MS"/>
          <w:color w:val="F4B083" w:themeColor="accent2" w:themeTint="99"/>
          <w:sz w:val="24"/>
          <w:szCs w:val="24"/>
        </w:rPr>
        <w:t>Scenario</w:t>
      </w:r>
      <w:r w:rsidR="00063C59" w:rsidRPr="008761BF">
        <w:rPr>
          <w:rFonts w:ascii="Comic Sans MS" w:hAnsi="Comic Sans MS"/>
          <w:color w:val="F4B083" w:themeColor="accent2" w:themeTint="99"/>
          <w:sz w:val="24"/>
          <w:szCs w:val="24"/>
        </w:rPr>
        <w:t>:</w:t>
      </w:r>
    </w:p>
    <w:p w14:paraId="4880FC95" w14:textId="77777777" w:rsidR="00063C59" w:rsidRDefault="00063C59" w:rsidP="00063C59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Manager assigned task </w:t>
      </w:r>
      <w:proofErr w:type="gramStart"/>
      <w:r>
        <w:rPr>
          <w:rFonts w:ascii="Comic Sans MS" w:hAnsi="Comic Sans MS"/>
          <w:color w:val="000000" w:themeColor="text1"/>
          <w:sz w:val="24"/>
          <w:szCs w:val="24"/>
        </w:rPr>
        <w:t>id :</w:t>
      </w:r>
      <w:proofErr w:type="gramEnd"/>
      <w:r>
        <w:rPr>
          <w:rFonts w:ascii="Comic Sans MS" w:hAnsi="Comic Sans MS"/>
          <w:color w:val="000000" w:themeColor="text1"/>
          <w:sz w:val="24"/>
          <w:szCs w:val="24"/>
        </w:rPr>
        <w:t xml:space="preserve"> 101</w:t>
      </w:r>
    </w:p>
    <w:p w14:paraId="1766C9C8" w14:textId="77777777" w:rsidR="00063C59" w:rsidRDefault="00063C59" w:rsidP="00063C59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I am working on that task (I am middle of the task)</w:t>
      </w:r>
    </w:p>
    <w:p w14:paraId="5D57B57A" w14:textId="77777777" w:rsidR="00063C59" w:rsidRDefault="00063C59" w:rsidP="00063C59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Manager told that stop the work for 101 and complete 102 on priority </w:t>
      </w:r>
    </w:p>
    <w:p w14:paraId="2BC6B83B" w14:textId="006D3346" w:rsidR="00063C59" w:rsidRDefault="00063C59" w:rsidP="00063C59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Once 102 is completed then resume your work on 101</w:t>
      </w:r>
    </w:p>
    <w:p w14:paraId="01966D07" w14:textId="77777777" w:rsidR="00063C59" w:rsidRDefault="00063C59" w:rsidP="00063C59">
      <w:pPr>
        <w:pStyle w:val="ListParagraph"/>
        <w:numPr>
          <w:ilvl w:val="0"/>
          <w:numId w:val="4"/>
        </w:num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When manager is asked us to start 102 </w:t>
      </w:r>
      <w:proofErr w:type="gramStart"/>
      <w:r>
        <w:rPr>
          <w:rFonts w:ascii="Comic Sans MS" w:hAnsi="Comic Sans MS"/>
          <w:color w:val="000000" w:themeColor="text1"/>
          <w:sz w:val="24"/>
          <w:szCs w:val="24"/>
        </w:rPr>
        <w:t>task</w:t>
      </w:r>
      <w:proofErr w:type="gramEnd"/>
      <w:r>
        <w:rPr>
          <w:rFonts w:ascii="Comic Sans MS" w:hAnsi="Comic Sans MS"/>
          <w:color w:val="000000" w:themeColor="text1"/>
          <w:sz w:val="24"/>
          <w:szCs w:val="24"/>
        </w:rPr>
        <w:t>, we have already done few changes for 101 (partially completed)</w:t>
      </w:r>
    </w:p>
    <w:p w14:paraId="02E164DD" w14:textId="77777777" w:rsidR="00063C59" w:rsidRDefault="00063C59" w:rsidP="00063C59">
      <w:pPr>
        <w:pStyle w:val="ListParagraph"/>
        <w:numPr>
          <w:ilvl w:val="0"/>
          <w:numId w:val="4"/>
        </w:num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We can’t push partial changes to repo because with our partial changes existing functionality may break</w:t>
      </w:r>
    </w:p>
    <w:p w14:paraId="1BE7120F" w14:textId="77777777" w:rsidR="00063C59" w:rsidRDefault="00063C59" w:rsidP="00063C59">
      <w:pPr>
        <w:pStyle w:val="ListParagraph"/>
        <w:numPr>
          <w:ilvl w:val="0"/>
          <w:numId w:val="4"/>
        </w:num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We can’t delete our changes because we have few hours of time to implement those changes.</w:t>
      </w:r>
    </w:p>
    <w:p w14:paraId="0AAC8907" w14:textId="3816F13A" w:rsidR="00063C59" w:rsidRPr="00F46172" w:rsidRDefault="00063C59" w:rsidP="00AA2C53">
      <w:pPr>
        <w:rPr>
          <w:rFonts w:ascii="Comic Sans MS" w:hAnsi="Comic Sans MS"/>
          <w:color w:val="7030A0"/>
          <w:sz w:val="24"/>
          <w:szCs w:val="24"/>
        </w:rPr>
      </w:pPr>
      <w:r w:rsidRPr="00F46172">
        <w:rPr>
          <w:rFonts w:ascii="Comic Sans MS" w:hAnsi="Comic Sans MS"/>
          <w:color w:val="7030A0"/>
          <w:sz w:val="24"/>
          <w:szCs w:val="24"/>
        </w:rPr>
        <w:t>----</w:t>
      </w:r>
      <w:r w:rsidR="00F24CF0" w:rsidRPr="00F46172">
        <w:rPr>
          <w:rFonts w:ascii="Comic Sans MS" w:hAnsi="Comic Sans MS"/>
          <w:color w:val="7030A0"/>
          <w:sz w:val="24"/>
          <w:szCs w:val="24"/>
        </w:rPr>
        <w:t xml:space="preserve">------------------ </w:t>
      </w:r>
      <w:r w:rsidRPr="00F46172">
        <w:rPr>
          <w:rFonts w:ascii="Comic Sans MS" w:hAnsi="Comic Sans MS"/>
          <w:color w:val="7030A0"/>
          <w:sz w:val="24"/>
          <w:szCs w:val="24"/>
        </w:rPr>
        <w:t>IN This Scenario we will go for ‘git stash’ option</w:t>
      </w:r>
      <w:r w:rsidR="00F24CF0" w:rsidRPr="00F46172">
        <w:rPr>
          <w:rFonts w:ascii="Comic Sans MS" w:hAnsi="Comic Sans MS"/>
          <w:color w:val="7030A0"/>
          <w:sz w:val="24"/>
          <w:szCs w:val="24"/>
        </w:rPr>
        <w:t xml:space="preserve"> </w:t>
      </w:r>
      <w:r w:rsidRPr="00F46172">
        <w:rPr>
          <w:rFonts w:ascii="Comic Sans MS" w:hAnsi="Comic Sans MS"/>
          <w:color w:val="7030A0"/>
          <w:sz w:val="24"/>
          <w:szCs w:val="24"/>
        </w:rPr>
        <w:t>-</w:t>
      </w:r>
      <w:r w:rsidR="00AA2C53" w:rsidRPr="00F46172">
        <w:rPr>
          <w:rFonts w:ascii="Comic Sans MS" w:hAnsi="Comic Sans MS"/>
          <w:color w:val="7030A0"/>
          <w:sz w:val="24"/>
          <w:szCs w:val="24"/>
        </w:rPr>
        <w:t>-</w:t>
      </w:r>
      <w:r w:rsidRPr="00F46172">
        <w:rPr>
          <w:rFonts w:ascii="Comic Sans MS" w:hAnsi="Comic Sans MS"/>
          <w:color w:val="7030A0"/>
          <w:sz w:val="24"/>
          <w:szCs w:val="24"/>
        </w:rPr>
        <w:t>--------</w:t>
      </w:r>
      <w:r w:rsidR="00F24CF0" w:rsidRPr="00F46172">
        <w:rPr>
          <w:rFonts w:ascii="Comic Sans MS" w:hAnsi="Comic Sans MS"/>
          <w:color w:val="7030A0"/>
          <w:sz w:val="24"/>
          <w:szCs w:val="24"/>
        </w:rPr>
        <w:t>--------------</w:t>
      </w:r>
    </w:p>
    <w:p w14:paraId="181185E2" w14:textId="77777777" w:rsidR="00063C59" w:rsidRDefault="00063C59" w:rsidP="00AA2C53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$ </w:t>
      </w:r>
      <w:r w:rsidRPr="008761BF">
        <w:rPr>
          <w:rFonts w:ascii="Comic Sans MS" w:hAnsi="Comic Sans MS"/>
          <w:color w:val="0070C0"/>
          <w:sz w:val="24"/>
          <w:szCs w:val="24"/>
        </w:rPr>
        <w:t xml:space="preserve">git stash </w:t>
      </w:r>
      <w:r>
        <w:rPr>
          <w:rFonts w:ascii="Comic Sans MS" w:hAnsi="Comic Sans MS"/>
          <w:color w:val="000000" w:themeColor="text1"/>
          <w:sz w:val="24"/>
          <w:szCs w:val="24"/>
        </w:rPr>
        <w:t>is used to save working tree changes to temporary location and make working tree clean.</w:t>
      </w:r>
    </w:p>
    <w:p w14:paraId="194978EC" w14:textId="6D3871C1" w:rsidR="00063C59" w:rsidRDefault="00063C59" w:rsidP="00AA2C53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After priority work completed, we can get stashed changes back using ‘git stash </w:t>
      </w:r>
      <w:proofErr w:type="gramStart"/>
      <w:r>
        <w:rPr>
          <w:rFonts w:ascii="Comic Sans MS" w:hAnsi="Comic Sans MS"/>
          <w:color w:val="000000" w:themeColor="text1"/>
          <w:sz w:val="24"/>
          <w:szCs w:val="24"/>
        </w:rPr>
        <w:t>apply</w:t>
      </w:r>
      <w:proofErr w:type="gramEnd"/>
      <w:r>
        <w:rPr>
          <w:rFonts w:ascii="Comic Sans MS" w:hAnsi="Comic Sans MS"/>
          <w:color w:val="000000" w:themeColor="text1"/>
          <w:sz w:val="24"/>
          <w:szCs w:val="24"/>
        </w:rPr>
        <w:t>’</w:t>
      </w:r>
    </w:p>
    <w:p w14:paraId="6CCED8F8" w14:textId="77777777" w:rsidR="00F24CF0" w:rsidRPr="00F24CF0" w:rsidRDefault="00F24CF0" w:rsidP="00F24CF0">
      <w:pPr>
        <w:ind w:left="360"/>
        <w:rPr>
          <w:rFonts w:ascii="Comic Sans MS" w:hAnsi="Comic Sans MS"/>
          <w:color w:val="000000" w:themeColor="text1"/>
          <w:sz w:val="24"/>
          <w:szCs w:val="24"/>
        </w:rPr>
      </w:pPr>
    </w:p>
    <w:p w14:paraId="7A8BB3CC" w14:textId="3012D4FC" w:rsidR="00993539" w:rsidRPr="006235DB" w:rsidRDefault="00993539" w:rsidP="00993539">
      <w:pPr>
        <w:pStyle w:val="ListParagraph"/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</w:pPr>
    </w:p>
    <w:tbl>
      <w:tblPr>
        <w:tblStyle w:val="PlainTable4"/>
        <w:tblW w:w="10634" w:type="dxa"/>
        <w:tblLook w:val="04A0" w:firstRow="1" w:lastRow="0" w:firstColumn="1" w:lastColumn="0" w:noHBand="0" w:noVBand="1"/>
      </w:tblPr>
      <w:tblGrid>
        <w:gridCol w:w="5317"/>
        <w:gridCol w:w="5317"/>
      </w:tblGrid>
      <w:tr w:rsidR="00993539" w:rsidRPr="002E233C" w14:paraId="3311528A" w14:textId="77777777" w:rsidTr="00C71D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7" w:type="dxa"/>
          </w:tcPr>
          <w:p w14:paraId="5C7D993C" w14:textId="5D819399" w:rsidR="00993539" w:rsidRPr="006235DB" w:rsidRDefault="006235DB" w:rsidP="006235DB">
            <w:pPr>
              <w:rPr>
                <w:rFonts w:ascii="Comic Sans MS" w:hAnsi="Comic Sans MS" w:cs="Segoe UI Semibold"/>
                <w:b w:val="0"/>
                <w:bCs w:val="0"/>
                <w:sz w:val="24"/>
                <w:szCs w:val="24"/>
                <w:u w:val="single"/>
              </w:rPr>
            </w:pPr>
            <w:r w:rsidRPr="006235DB">
              <w:rPr>
                <w:rFonts w:ascii="Comic Sans MS" w:hAnsi="Comic Sans MS" w:cs="Segoe UI Semibold"/>
                <w:b w:val="0"/>
                <w:bCs w:val="0"/>
                <w:color w:val="ED7D31" w:themeColor="accent2"/>
                <w:sz w:val="24"/>
                <w:szCs w:val="24"/>
                <w:u w:val="single"/>
              </w:rPr>
              <w:t>STASH Commands</w:t>
            </w:r>
          </w:p>
        </w:tc>
        <w:tc>
          <w:tcPr>
            <w:tcW w:w="5317" w:type="dxa"/>
          </w:tcPr>
          <w:p w14:paraId="596C8403" w14:textId="77777777" w:rsidR="00993539" w:rsidRPr="002E233C" w:rsidRDefault="00993539" w:rsidP="00C71D2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</w:p>
        </w:tc>
      </w:tr>
      <w:tr w:rsidR="00993539" w:rsidRPr="002E233C" w14:paraId="03750FE7" w14:textId="77777777" w:rsidTr="00C7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7" w:type="dxa"/>
          </w:tcPr>
          <w:p w14:paraId="3A983DBE" w14:textId="77777777" w:rsidR="00993539" w:rsidRPr="002E233C" w:rsidRDefault="00993539" w:rsidP="008A4A68">
            <w:pPr>
              <w:jc w:val="center"/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git stash</w:t>
            </w:r>
          </w:p>
        </w:tc>
        <w:tc>
          <w:tcPr>
            <w:tcW w:w="5317" w:type="dxa"/>
          </w:tcPr>
          <w:p w14:paraId="7D85720B" w14:textId="75A79771" w:rsidR="00993539" w:rsidRPr="002E233C" w:rsidRDefault="00993539" w:rsidP="008A4A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To </w:t>
            </w:r>
            <w:r w:rsidR="00063C59">
              <w:rPr>
                <w:rFonts w:ascii="Comic Sans MS" w:hAnsi="Comic Sans MS" w:cs="Segoe UI Semibold"/>
                <w:sz w:val="24"/>
                <w:szCs w:val="24"/>
              </w:rPr>
              <w:t>C</w:t>
            </w:r>
            <w:r w:rsidRPr="002E233C">
              <w:rPr>
                <w:rFonts w:ascii="Comic Sans MS" w:hAnsi="Comic Sans MS" w:cs="Segoe UI Semibold"/>
                <w:sz w:val="24"/>
                <w:szCs w:val="24"/>
              </w:rPr>
              <w:t>reate stash / Creating temporary files</w:t>
            </w:r>
          </w:p>
        </w:tc>
      </w:tr>
      <w:tr w:rsidR="00993539" w:rsidRPr="002E233C" w14:paraId="7B3C8DAC" w14:textId="77777777" w:rsidTr="00C71D2B">
        <w:trPr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7" w:type="dxa"/>
          </w:tcPr>
          <w:p w14:paraId="3CEFC6CB" w14:textId="3D66B7A1" w:rsidR="005C7B1E" w:rsidRPr="002E233C" w:rsidRDefault="00A20203" w:rsidP="008A4A68">
            <w:pPr>
              <w:jc w:val="center"/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786779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 xml:space="preserve">git stash </w:t>
            </w:r>
            <w:proofErr w:type="gramStart"/>
            <w:r w:rsidRPr="00786779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apply</w:t>
            </w:r>
            <w:proofErr w:type="gramEnd"/>
          </w:p>
        </w:tc>
        <w:tc>
          <w:tcPr>
            <w:tcW w:w="5317" w:type="dxa"/>
          </w:tcPr>
          <w:p w14:paraId="55AA2439" w14:textId="2C327B78" w:rsidR="006A3833" w:rsidRPr="002E233C" w:rsidRDefault="00A20203" w:rsidP="008A4A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>
              <w:rPr>
                <w:rFonts w:ascii="Comic Sans MS" w:hAnsi="Comic Sans MS" w:cs="Segoe UI Semibold"/>
                <w:sz w:val="24"/>
                <w:szCs w:val="24"/>
              </w:rPr>
              <w:t xml:space="preserve">To get </w:t>
            </w:r>
            <w:r w:rsidR="00031C91">
              <w:rPr>
                <w:rFonts w:ascii="Comic Sans MS" w:hAnsi="Comic Sans MS" w:cs="Segoe UI Semibold"/>
                <w:sz w:val="24"/>
                <w:szCs w:val="24"/>
              </w:rPr>
              <w:t>back stash files/Returning temp files</w:t>
            </w:r>
          </w:p>
        </w:tc>
      </w:tr>
      <w:tr w:rsidR="00786779" w:rsidRPr="002E233C" w14:paraId="04D2B9F5" w14:textId="77777777" w:rsidTr="00C7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7" w:type="dxa"/>
          </w:tcPr>
          <w:p w14:paraId="3480A2A2" w14:textId="683F582C" w:rsidR="00786779" w:rsidRDefault="00786779" w:rsidP="008A4A68">
            <w:pPr>
              <w:jc w:val="center"/>
              <w:rPr>
                <w:rFonts w:ascii="Comic Sans MS" w:hAnsi="Comic Sans MS" w:cs="Segoe UI Semibold"/>
                <w:color w:val="0070C0"/>
                <w:sz w:val="24"/>
                <w:szCs w:val="24"/>
              </w:rPr>
            </w:pPr>
            <w:r w:rsidRPr="009D2904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 xml:space="preserve">git stash </w:t>
            </w:r>
            <w:proofErr w:type="gramStart"/>
            <w:r w:rsidRPr="009D2904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apply</w:t>
            </w:r>
            <w:proofErr w:type="gramEnd"/>
            <w:r w:rsidRPr="009D2904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 xml:space="preserve"> </w:t>
            </w:r>
            <w:r w:rsidRPr="00F46172">
              <w:rPr>
                <w:rFonts w:ascii="Comic Sans MS" w:hAnsi="Comic Sans MS" w:cs="Segoe UI Semibold"/>
                <w:b w:val="0"/>
                <w:bCs w:val="0"/>
                <w:color w:val="8EAADB" w:themeColor="accent1" w:themeTint="99"/>
                <w:sz w:val="24"/>
                <w:szCs w:val="24"/>
              </w:rPr>
              <w:t>stash@</w:t>
            </w:r>
            <w:r w:rsidRPr="009D2904">
              <w:rPr>
                <w:rFonts w:ascii="Comic Sans MS" w:hAnsi="Comic Sans MS" w:cs="Segoe UI Semibold"/>
                <w:b w:val="0"/>
                <w:bCs w:val="0"/>
                <w:color w:val="4472C4" w:themeColor="accent1"/>
                <w:sz w:val="24"/>
                <w:szCs w:val="24"/>
              </w:rPr>
              <w:t>{</w:t>
            </w:r>
            <w:r w:rsidRPr="009D2904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n}</w:t>
            </w:r>
          </w:p>
        </w:tc>
        <w:tc>
          <w:tcPr>
            <w:tcW w:w="5317" w:type="dxa"/>
          </w:tcPr>
          <w:p w14:paraId="45EBDEE4" w14:textId="1A112329" w:rsidR="00786779" w:rsidRDefault="00786779" w:rsidP="008A4A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To get </w:t>
            </w:r>
            <w:r>
              <w:rPr>
                <w:rFonts w:ascii="Comic Sans MS" w:hAnsi="Comic Sans MS" w:cs="Segoe UI Semibold"/>
                <w:sz w:val="24"/>
                <w:szCs w:val="24"/>
              </w:rPr>
              <w:t>specific stash from list</w:t>
            </w:r>
          </w:p>
        </w:tc>
      </w:tr>
      <w:tr w:rsidR="00242A82" w:rsidRPr="002E233C" w14:paraId="350DD826" w14:textId="77777777" w:rsidTr="00C71D2B">
        <w:trPr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7" w:type="dxa"/>
          </w:tcPr>
          <w:p w14:paraId="42CE7C57" w14:textId="2F331D61" w:rsidR="00242A82" w:rsidRPr="00242A82" w:rsidRDefault="00242A82" w:rsidP="008A4A68">
            <w:pPr>
              <w:jc w:val="center"/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42A82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 xml:space="preserve">git stash </w:t>
            </w:r>
            <w:proofErr w:type="gramStart"/>
            <w:r w:rsidRPr="00242A82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save</w:t>
            </w:r>
            <w:proofErr w:type="gramEnd"/>
            <w:r w:rsidRPr="00242A82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 xml:space="preserve"> "</w:t>
            </w:r>
            <w:r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message</w:t>
            </w:r>
            <w:r w:rsidRPr="00242A82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"</w:t>
            </w:r>
          </w:p>
        </w:tc>
        <w:tc>
          <w:tcPr>
            <w:tcW w:w="5317" w:type="dxa"/>
          </w:tcPr>
          <w:p w14:paraId="0684F092" w14:textId="361F006E" w:rsidR="00242A82" w:rsidRPr="002E233C" w:rsidRDefault="00242A82" w:rsidP="008A4A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>
              <w:rPr>
                <w:rFonts w:ascii="Comic Sans MS" w:hAnsi="Comic Sans MS" w:cs="Segoe UI Semibold"/>
                <w:sz w:val="24"/>
                <w:szCs w:val="24"/>
              </w:rPr>
              <w:t>To save stash with a message</w:t>
            </w:r>
          </w:p>
        </w:tc>
      </w:tr>
      <w:tr w:rsidR="00993539" w:rsidRPr="002E233C" w14:paraId="09FD4F85" w14:textId="77777777" w:rsidTr="00C7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7" w:type="dxa"/>
          </w:tcPr>
          <w:p w14:paraId="5D14000F" w14:textId="77777777" w:rsidR="00993539" w:rsidRPr="002E233C" w:rsidRDefault="00993539" w:rsidP="008A4A68">
            <w:pPr>
              <w:jc w:val="center"/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git stash list</w:t>
            </w:r>
          </w:p>
        </w:tc>
        <w:tc>
          <w:tcPr>
            <w:tcW w:w="5317" w:type="dxa"/>
          </w:tcPr>
          <w:p w14:paraId="635333F6" w14:textId="4416D414" w:rsidR="00993539" w:rsidRPr="002E233C" w:rsidRDefault="00993539" w:rsidP="008A4A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To get list of </w:t>
            </w:r>
            <w:proofErr w:type="gramStart"/>
            <w:r w:rsidRPr="002E233C">
              <w:rPr>
                <w:rFonts w:ascii="Comic Sans MS" w:hAnsi="Comic Sans MS" w:cs="Segoe UI Semibold"/>
                <w:sz w:val="24"/>
                <w:szCs w:val="24"/>
              </w:rPr>
              <w:t>stash</w:t>
            </w:r>
            <w:proofErr w:type="gramEnd"/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 </w:t>
            </w:r>
            <w:r w:rsidR="007A1197">
              <w:rPr>
                <w:rFonts w:ascii="Comic Sans MS" w:hAnsi="Comic Sans MS" w:cs="Segoe UI Semibold"/>
                <w:sz w:val="24"/>
                <w:szCs w:val="24"/>
              </w:rPr>
              <w:t>with index</w:t>
            </w:r>
          </w:p>
        </w:tc>
      </w:tr>
      <w:tr w:rsidR="00993539" w:rsidRPr="002E233C" w14:paraId="1C44397A" w14:textId="77777777" w:rsidTr="00C71D2B">
        <w:trPr>
          <w:trHeight w:val="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7" w:type="dxa"/>
          </w:tcPr>
          <w:p w14:paraId="55E04B0D" w14:textId="77777777" w:rsidR="00993539" w:rsidRPr="002E233C" w:rsidRDefault="00993539" w:rsidP="008A4A68">
            <w:pPr>
              <w:jc w:val="center"/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git stash pop</w:t>
            </w:r>
          </w:p>
        </w:tc>
        <w:tc>
          <w:tcPr>
            <w:tcW w:w="5317" w:type="dxa"/>
          </w:tcPr>
          <w:p w14:paraId="18AC123C" w14:textId="77777777" w:rsidR="00993539" w:rsidRPr="002E233C" w:rsidRDefault="00993539" w:rsidP="008A4A6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>To delete recent one-stash</w:t>
            </w:r>
          </w:p>
        </w:tc>
      </w:tr>
      <w:tr w:rsidR="00993539" w:rsidRPr="002E233C" w14:paraId="055B8F1B" w14:textId="77777777" w:rsidTr="00C7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7" w:type="dxa"/>
          </w:tcPr>
          <w:p w14:paraId="005DC136" w14:textId="3793A861" w:rsidR="005C7B1E" w:rsidRPr="005C7B1E" w:rsidRDefault="00993539" w:rsidP="008A4A68">
            <w:pPr>
              <w:jc w:val="center"/>
              <w:rPr>
                <w:rFonts w:ascii="Comic Sans MS" w:hAnsi="Comic Sans MS" w:cs="Segoe UI Semibold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git stash clear</w:t>
            </w:r>
          </w:p>
        </w:tc>
        <w:tc>
          <w:tcPr>
            <w:tcW w:w="5317" w:type="dxa"/>
          </w:tcPr>
          <w:p w14:paraId="27C9D776" w14:textId="77777777" w:rsidR="00993539" w:rsidRPr="002E233C" w:rsidRDefault="00993539" w:rsidP="008A4A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>To clear all stashes</w:t>
            </w:r>
          </w:p>
        </w:tc>
      </w:tr>
    </w:tbl>
    <w:p w14:paraId="5B63319E" w14:textId="77777777" w:rsidR="0008069C" w:rsidRDefault="0008069C" w:rsidP="00993539">
      <w:pPr>
        <w:rPr>
          <w:rFonts w:ascii="Comic Sans MS" w:hAnsi="Comic Sans MS" w:cs="Segoe UI Semibold"/>
          <w:color w:val="4472C4" w:themeColor="accent1"/>
          <w:sz w:val="24"/>
          <w:szCs w:val="24"/>
          <w:u w:val="single"/>
        </w:rPr>
      </w:pPr>
    </w:p>
    <w:p w14:paraId="6E84B90E" w14:textId="77777777" w:rsidR="0008069C" w:rsidRDefault="0008069C" w:rsidP="00993539">
      <w:pPr>
        <w:rPr>
          <w:rFonts w:ascii="Comic Sans MS" w:hAnsi="Comic Sans MS" w:cs="Segoe UI Semibold"/>
          <w:color w:val="4472C4" w:themeColor="accent1"/>
          <w:sz w:val="24"/>
          <w:szCs w:val="24"/>
          <w:u w:val="single"/>
        </w:rPr>
      </w:pPr>
    </w:p>
    <w:p w14:paraId="47A42E81" w14:textId="77777777" w:rsidR="00F22547" w:rsidRPr="00364AA1" w:rsidRDefault="00F22547" w:rsidP="00F22547">
      <w:pPr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</w:pPr>
      <w:r w:rsidRPr="00364AA1"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  <w:t xml:space="preserve">Git-Tag </w:t>
      </w:r>
    </w:p>
    <w:p w14:paraId="0098DD4A" w14:textId="77777777" w:rsidR="00F22547" w:rsidRPr="002E233C" w:rsidRDefault="00F22547" w:rsidP="00F22547">
      <w:p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By using tags, we can tag the commits for further reference. </w:t>
      </w:r>
    </w:p>
    <w:tbl>
      <w:tblPr>
        <w:tblStyle w:val="PlainTable4"/>
        <w:tblW w:w="10522" w:type="dxa"/>
        <w:tblLook w:val="04A0" w:firstRow="1" w:lastRow="0" w:firstColumn="1" w:lastColumn="0" w:noHBand="0" w:noVBand="1"/>
      </w:tblPr>
      <w:tblGrid>
        <w:gridCol w:w="5261"/>
        <w:gridCol w:w="5261"/>
      </w:tblGrid>
      <w:tr w:rsidR="00F22547" w:rsidRPr="002E233C" w14:paraId="75AF5A89" w14:textId="77777777" w:rsidTr="00B848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61" w:type="dxa"/>
          </w:tcPr>
          <w:p w14:paraId="036E0BDF" w14:textId="390B8178" w:rsidR="00F22547" w:rsidRPr="002E233C" w:rsidRDefault="00F22547" w:rsidP="00F963D2">
            <w:pPr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F963D2">
              <w:rPr>
                <w:rFonts w:ascii="Comic Sans MS" w:hAnsi="Comic Sans MS" w:cs="Segoe UI Semibold"/>
                <w:b w:val="0"/>
                <w:bCs w:val="0"/>
                <w:color w:val="ED7D31" w:themeColor="accent2"/>
                <w:sz w:val="24"/>
                <w:szCs w:val="24"/>
              </w:rPr>
              <w:t>G</w:t>
            </w:r>
            <w:r w:rsidR="00F963D2" w:rsidRPr="00F963D2">
              <w:rPr>
                <w:rFonts w:ascii="Comic Sans MS" w:hAnsi="Comic Sans MS" w:cs="Segoe UI Semibold"/>
                <w:b w:val="0"/>
                <w:bCs w:val="0"/>
                <w:color w:val="ED7D31" w:themeColor="accent2"/>
                <w:sz w:val="24"/>
                <w:szCs w:val="24"/>
              </w:rPr>
              <w:t>it Tag Commands</w:t>
            </w:r>
          </w:p>
        </w:tc>
        <w:tc>
          <w:tcPr>
            <w:tcW w:w="5261" w:type="dxa"/>
          </w:tcPr>
          <w:p w14:paraId="2FCA0F07" w14:textId="77777777" w:rsidR="00F22547" w:rsidRPr="002E233C" w:rsidRDefault="00F22547" w:rsidP="00B8485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</w:p>
        </w:tc>
      </w:tr>
      <w:tr w:rsidR="00F22547" w:rsidRPr="002E233C" w14:paraId="5A72DCB9" w14:textId="77777777" w:rsidTr="00B848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61" w:type="dxa"/>
          </w:tcPr>
          <w:p w14:paraId="63313643" w14:textId="77777777" w:rsidR="00F22547" w:rsidRPr="002E233C" w:rsidRDefault="00F22547" w:rsidP="00B8485C">
            <w:pPr>
              <w:jc w:val="center"/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git tag</w:t>
            </w:r>
          </w:p>
        </w:tc>
        <w:tc>
          <w:tcPr>
            <w:tcW w:w="5261" w:type="dxa"/>
          </w:tcPr>
          <w:p w14:paraId="71FB8D91" w14:textId="77777777" w:rsidR="00F22547" w:rsidRPr="002E233C" w:rsidRDefault="00F22547" w:rsidP="00B848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To see current tags </w:t>
            </w:r>
          </w:p>
        </w:tc>
      </w:tr>
      <w:tr w:rsidR="00F22547" w:rsidRPr="002E233C" w14:paraId="58D6CC1F" w14:textId="77777777" w:rsidTr="00B8485C">
        <w:trPr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61" w:type="dxa"/>
          </w:tcPr>
          <w:p w14:paraId="038A9887" w14:textId="77777777" w:rsidR="00F22547" w:rsidRPr="002E233C" w:rsidRDefault="00F22547" w:rsidP="00B8485C">
            <w:pPr>
              <w:jc w:val="center"/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git tag &lt;tag-name&gt;</w:t>
            </w:r>
          </w:p>
        </w:tc>
        <w:tc>
          <w:tcPr>
            <w:tcW w:w="5261" w:type="dxa"/>
          </w:tcPr>
          <w:p w14:paraId="770A150F" w14:textId="77777777" w:rsidR="00F22547" w:rsidRPr="002E233C" w:rsidRDefault="00F22547" w:rsidP="00B848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 xml:space="preserve">To add new tag </w:t>
            </w:r>
          </w:p>
        </w:tc>
      </w:tr>
      <w:tr w:rsidR="00F22547" w:rsidRPr="002E233C" w14:paraId="561FA932" w14:textId="77777777" w:rsidTr="00B848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61" w:type="dxa"/>
          </w:tcPr>
          <w:p w14:paraId="43619BDA" w14:textId="77777777" w:rsidR="00F22547" w:rsidRPr="002E233C" w:rsidRDefault="00F22547" w:rsidP="00B8485C">
            <w:pPr>
              <w:jc w:val="center"/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  <w:u w:val="single"/>
              </w:rPr>
              <w:t>g</w:t>
            </w: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it show &lt;tag-name&gt;</w:t>
            </w:r>
          </w:p>
        </w:tc>
        <w:tc>
          <w:tcPr>
            <w:tcW w:w="5261" w:type="dxa"/>
          </w:tcPr>
          <w:p w14:paraId="12A4C4D4" w14:textId="77777777" w:rsidR="00F22547" w:rsidRPr="002E233C" w:rsidRDefault="00F22547" w:rsidP="00B848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>To show tag details</w:t>
            </w:r>
          </w:p>
        </w:tc>
      </w:tr>
      <w:tr w:rsidR="00F22547" w:rsidRPr="002E233C" w14:paraId="464A4124" w14:textId="77777777" w:rsidTr="00B8485C">
        <w:trPr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61" w:type="dxa"/>
          </w:tcPr>
          <w:p w14:paraId="17AAB523" w14:textId="77777777" w:rsidR="00F22547" w:rsidRPr="002E233C" w:rsidRDefault="00F22547" w:rsidP="00B8485C">
            <w:pPr>
              <w:jc w:val="center"/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git push origin &lt;tag2&gt;</w:t>
            </w:r>
          </w:p>
        </w:tc>
        <w:tc>
          <w:tcPr>
            <w:tcW w:w="5261" w:type="dxa"/>
          </w:tcPr>
          <w:p w14:paraId="0AF3CE9E" w14:textId="77777777" w:rsidR="00F22547" w:rsidRPr="002E233C" w:rsidRDefault="00F22547" w:rsidP="00B8485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>To push a specific tag to git hub</w:t>
            </w:r>
          </w:p>
        </w:tc>
      </w:tr>
      <w:tr w:rsidR="00F22547" w:rsidRPr="002E233C" w14:paraId="2EF639C1" w14:textId="77777777" w:rsidTr="00B848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261" w:type="dxa"/>
          </w:tcPr>
          <w:p w14:paraId="29B1CF55" w14:textId="77777777" w:rsidR="00F22547" w:rsidRPr="002E233C" w:rsidRDefault="00F22547" w:rsidP="00B8485C">
            <w:pPr>
              <w:jc w:val="center"/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b w:val="0"/>
                <w:bCs w:val="0"/>
                <w:color w:val="0070C0"/>
                <w:sz w:val="24"/>
                <w:szCs w:val="24"/>
              </w:rPr>
              <w:t>git tag -d &lt;tag&gt;</w:t>
            </w:r>
          </w:p>
        </w:tc>
        <w:tc>
          <w:tcPr>
            <w:tcW w:w="5261" w:type="dxa"/>
          </w:tcPr>
          <w:p w14:paraId="256BADC6" w14:textId="77777777" w:rsidR="00F22547" w:rsidRPr="002E233C" w:rsidRDefault="00F22547" w:rsidP="00B8485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mic Sans MS" w:hAnsi="Comic Sans MS" w:cs="Segoe UI Semibold"/>
                <w:sz w:val="24"/>
                <w:szCs w:val="24"/>
              </w:rPr>
            </w:pPr>
            <w:r w:rsidRPr="002E233C">
              <w:rPr>
                <w:rFonts w:ascii="Comic Sans MS" w:hAnsi="Comic Sans MS" w:cs="Segoe UI Semibold"/>
                <w:sz w:val="24"/>
                <w:szCs w:val="24"/>
              </w:rPr>
              <w:t>To delete a tag</w:t>
            </w:r>
          </w:p>
        </w:tc>
      </w:tr>
    </w:tbl>
    <w:p w14:paraId="37127D20" w14:textId="77777777" w:rsidR="00F22547" w:rsidRPr="002E233C" w:rsidRDefault="00F22547" w:rsidP="00F22547">
      <w:pPr>
        <w:rPr>
          <w:rFonts w:ascii="Comic Sans MS" w:hAnsi="Comic Sans MS" w:cs="Segoe UI Semibold"/>
          <w:sz w:val="24"/>
          <w:szCs w:val="24"/>
        </w:rPr>
      </w:pPr>
    </w:p>
    <w:p w14:paraId="5B571090" w14:textId="77777777" w:rsidR="00F22547" w:rsidRPr="002E233C" w:rsidRDefault="00F22547" w:rsidP="00F22547">
      <w:p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After tagging the commits, we can check the </w:t>
      </w:r>
      <w:r w:rsidRPr="002E233C">
        <w:rPr>
          <w:rFonts w:ascii="Comic Sans MS" w:hAnsi="Comic Sans MS" w:cs="Segoe UI Semibold"/>
          <w:color w:val="7030A0"/>
          <w:sz w:val="24"/>
          <w:szCs w:val="24"/>
        </w:rPr>
        <w:t>tags</w:t>
      </w:r>
      <w:r w:rsidRPr="002E233C">
        <w:rPr>
          <w:rFonts w:ascii="Comic Sans MS" w:hAnsi="Comic Sans MS" w:cs="Segoe UI Semibold"/>
          <w:sz w:val="24"/>
          <w:szCs w:val="24"/>
        </w:rPr>
        <w:t xml:space="preserve"> in GitHub – open repo – click on</w:t>
      </w:r>
      <w:r w:rsidRPr="002E233C">
        <w:rPr>
          <w:rFonts w:ascii="Comic Sans MS" w:hAnsi="Comic Sans MS" w:cs="Segoe UI Semibold"/>
          <w:color w:val="7030A0"/>
          <w:sz w:val="24"/>
          <w:szCs w:val="24"/>
        </w:rPr>
        <w:t xml:space="preserve"> tag</w:t>
      </w:r>
      <w:r w:rsidRPr="002E233C">
        <w:rPr>
          <w:rFonts w:ascii="Comic Sans MS" w:hAnsi="Comic Sans MS" w:cs="Segoe UI Semibold"/>
          <w:sz w:val="24"/>
          <w:szCs w:val="24"/>
        </w:rPr>
        <w:t xml:space="preserve"> – you can see tag files – if u open the tag </w:t>
      </w:r>
      <w:proofErr w:type="gramStart"/>
      <w:r w:rsidRPr="002E233C">
        <w:rPr>
          <w:rFonts w:ascii="Comic Sans MS" w:hAnsi="Comic Sans MS" w:cs="Segoe UI Semibold"/>
          <w:sz w:val="24"/>
          <w:szCs w:val="24"/>
        </w:rPr>
        <w:t>files</w:t>
      </w:r>
      <w:proofErr w:type="gramEnd"/>
      <w:r w:rsidRPr="002E233C">
        <w:rPr>
          <w:rFonts w:ascii="Comic Sans MS" w:hAnsi="Comic Sans MS" w:cs="Segoe UI Semibold"/>
          <w:sz w:val="24"/>
          <w:szCs w:val="24"/>
        </w:rPr>
        <w:t xml:space="preserve"> we get Source code [zip &amp; tar.gz]</w:t>
      </w:r>
    </w:p>
    <w:p w14:paraId="36233948" w14:textId="77777777" w:rsidR="00F22547" w:rsidRDefault="00F22547" w:rsidP="00F22547">
      <w:p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You can release from tags and delete the tags.</w:t>
      </w:r>
    </w:p>
    <w:p w14:paraId="542298C0" w14:textId="77777777" w:rsidR="0008069C" w:rsidRDefault="0008069C" w:rsidP="00993539">
      <w:pPr>
        <w:rPr>
          <w:rFonts w:ascii="Comic Sans MS" w:hAnsi="Comic Sans MS" w:cs="Segoe UI Semibold"/>
          <w:color w:val="4472C4" w:themeColor="accent1"/>
          <w:sz w:val="24"/>
          <w:szCs w:val="24"/>
          <w:u w:val="single"/>
        </w:rPr>
      </w:pPr>
    </w:p>
    <w:p w14:paraId="322B667A" w14:textId="77777777" w:rsidR="005D79D7" w:rsidRDefault="005D79D7" w:rsidP="00993539">
      <w:pPr>
        <w:rPr>
          <w:rFonts w:ascii="Comic Sans MS" w:hAnsi="Comic Sans MS" w:cs="Segoe UI Semibold"/>
          <w:color w:val="4472C4" w:themeColor="accent1"/>
          <w:sz w:val="24"/>
          <w:szCs w:val="24"/>
          <w:u w:val="single"/>
        </w:rPr>
      </w:pPr>
    </w:p>
    <w:p w14:paraId="1C200E75" w14:textId="77777777" w:rsidR="005D79D7" w:rsidRDefault="005D79D7" w:rsidP="00993539">
      <w:pPr>
        <w:rPr>
          <w:rFonts w:ascii="Comic Sans MS" w:hAnsi="Comic Sans MS" w:cs="Segoe UI Semibold"/>
          <w:color w:val="4472C4" w:themeColor="accent1"/>
          <w:sz w:val="24"/>
          <w:szCs w:val="24"/>
          <w:u w:val="single"/>
        </w:rPr>
      </w:pPr>
    </w:p>
    <w:p w14:paraId="268D1809" w14:textId="77777777" w:rsidR="005D79D7" w:rsidRDefault="005D79D7" w:rsidP="00993539">
      <w:pPr>
        <w:rPr>
          <w:rFonts w:ascii="Comic Sans MS" w:hAnsi="Comic Sans MS" w:cs="Segoe UI Semibold"/>
          <w:color w:val="4472C4" w:themeColor="accent1"/>
          <w:sz w:val="24"/>
          <w:szCs w:val="24"/>
          <w:u w:val="single"/>
        </w:rPr>
      </w:pPr>
    </w:p>
    <w:p w14:paraId="5DE1B5AB" w14:textId="77777777" w:rsidR="005D79D7" w:rsidRDefault="005D79D7" w:rsidP="00993539">
      <w:pPr>
        <w:rPr>
          <w:rFonts w:ascii="Comic Sans MS" w:hAnsi="Comic Sans MS" w:cs="Segoe UI Semibold"/>
          <w:color w:val="4472C4" w:themeColor="accent1"/>
          <w:sz w:val="24"/>
          <w:szCs w:val="24"/>
          <w:u w:val="single"/>
        </w:rPr>
      </w:pPr>
    </w:p>
    <w:p w14:paraId="13279376" w14:textId="77777777" w:rsidR="005D79D7" w:rsidRDefault="005D79D7" w:rsidP="00993539">
      <w:pPr>
        <w:rPr>
          <w:rFonts w:ascii="Comic Sans MS" w:hAnsi="Comic Sans MS" w:cs="Segoe UI Semibold"/>
          <w:color w:val="4472C4" w:themeColor="accent1"/>
          <w:sz w:val="24"/>
          <w:szCs w:val="24"/>
          <w:u w:val="single"/>
        </w:rPr>
      </w:pPr>
    </w:p>
    <w:p w14:paraId="6A5C77B1" w14:textId="77777777" w:rsidR="005D79D7" w:rsidRDefault="005D79D7" w:rsidP="00993539">
      <w:pPr>
        <w:rPr>
          <w:rFonts w:ascii="Comic Sans MS" w:hAnsi="Comic Sans MS" w:cs="Segoe UI Semibold"/>
          <w:color w:val="4472C4" w:themeColor="accent1"/>
          <w:sz w:val="24"/>
          <w:szCs w:val="24"/>
          <w:u w:val="single"/>
        </w:rPr>
      </w:pPr>
    </w:p>
    <w:p w14:paraId="65CE83CB" w14:textId="77777777" w:rsidR="005D79D7" w:rsidRDefault="005D79D7" w:rsidP="00993539">
      <w:pPr>
        <w:rPr>
          <w:rFonts w:ascii="Comic Sans MS" w:hAnsi="Comic Sans MS" w:cs="Segoe UI Semibold"/>
          <w:color w:val="4472C4" w:themeColor="accent1"/>
          <w:sz w:val="24"/>
          <w:szCs w:val="24"/>
          <w:u w:val="single"/>
        </w:rPr>
      </w:pPr>
    </w:p>
    <w:p w14:paraId="0A202AB8" w14:textId="77777777" w:rsidR="005D79D7" w:rsidRDefault="005D79D7" w:rsidP="00993539">
      <w:pPr>
        <w:rPr>
          <w:rFonts w:ascii="Comic Sans MS" w:hAnsi="Comic Sans MS" w:cs="Segoe UI Semibold"/>
          <w:color w:val="4472C4" w:themeColor="accent1"/>
          <w:sz w:val="24"/>
          <w:szCs w:val="24"/>
          <w:u w:val="single"/>
        </w:rPr>
      </w:pPr>
    </w:p>
    <w:p w14:paraId="7A534F9D" w14:textId="77777777" w:rsidR="005D79D7" w:rsidRPr="002E233C" w:rsidRDefault="005D79D7" w:rsidP="00993539">
      <w:pPr>
        <w:rPr>
          <w:rFonts w:ascii="Comic Sans MS" w:hAnsi="Comic Sans MS" w:cs="Segoe UI Semibold"/>
          <w:color w:val="4472C4" w:themeColor="accent1"/>
          <w:sz w:val="24"/>
          <w:szCs w:val="24"/>
          <w:u w:val="single"/>
        </w:rPr>
      </w:pPr>
    </w:p>
    <w:p w14:paraId="02979501" w14:textId="77777777" w:rsidR="00993539" w:rsidRPr="008761BF" w:rsidRDefault="00993539" w:rsidP="00993539">
      <w:pPr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</w:pPr>
      <w:r w:rsidRPr="008761BF"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  <w:t xml:space="preserve">GIT REVERT </w:t>
      </w:r>
    </w:p>
    <w:p w14:paraId="0C3BF705" w14:textId="77777777" w:rsidR="00993539" w:rsidRPr="002E233C" w:rsidRDefault="00993539" w:rsidP="00993539">
      <w:pPr>
        <w:pStyle w:val="BodyText2"/>
        <w:rPr>
          <w:rFonts w:ascii="Comic Sans MS" w:hAnsi="Comic Sans MS"/>
        </w:rPr>
      </w:pPr>
      <w:r w:rsidRPr="002E233C">
        <w:rPr>
          <w:rFonts w:ascii="Comic Sans MS" w:hAnsi="Comic Sans MS"/>
        </w:rPr>
        <w:t>Git revert is a git command that creates a new commit that undoes the changes made by a previous commit.</w:t>
      </w:r>
    </w:p>
    <w:p w14:paraId="7380425F" w14:textId="77777777" w:rsidR="00993539" w:rsidRPr="002E233C" w:rsidRDefault="00993539" w:rsidP="00993539">
      <w:pPr>
        <w:pStyle w:val="BodyText2"/>
        <w:rPr>
          <w:rFonts w:ascii="Comic Sans MS" w:hAnsi="Comic Sans MS"/>
        </w:rPr>
      </w:pPr>
      <w:r w:rsidRPr="002E233C">
        <w:rPr>
          <w:rFonts w:ascii="Comic Sans MS" w:hAnsi="Comic Sans MS"/>
        </w:rPr>
        <w:t>Git revert is used, when you want undo the changes made by the commit, but you want to keep a record of the fact that you reverted those changes. Simply we can say delete the commit id.</w:t>
      </w:r>
    </w:p>
    <w:p w14:paraId="1A7F3941" w14:textId="77777777" w:rsidR="00993539" w:rsidRPr="002E233C" w:rsidRDefault="00993539" w:rsidP="00A01F81">
      <w:pPr>
        <w:pStyle w:val="BodyText2"/>
        <w:numPr>
          <w:ilvl w:val="0"/>
          <w:numId w:val="36"/>
        </w:numPr>
        <w:rPr>
          <w:rFonts w:ascii="Comic Sans MS" w:hAnsi="Comic Sans MS"/>
        </w:rPr>
      </w:pPr>
      <w:r w:rsidRPr="002E233C">
        <w:rPr>
          <w:rFonts w:ascii="Comic Sans MS" w:hAnsi="Comic Sans MS"/>
        </w:rPr>
        <w:t xml:space="preserve">To use </w:t>
      </w:r>
      <w:proofErr w:type="gramStart"/>
      <w:r w:rsidRPr="002E233C">
        <w:rPr>
          <w:rFonts w:ascii="Comic Sans MS" w:hAnsi="Comic Sans MS"/>
        </w:rPr>
        <w:t>git</w:t>
      </w:r>
      <w:proofErr w:type="gramEnd"/>
      <w:r w:rsidRPr="002E233C">
        <w:rPr>
          <w:rFonts w:ascii="Comic Sans MS" w:hAnsi="Comic Sans MS"/>
        </w:rPr>
        <w:t xml:space="preserve"> revert, first you need to identify the commit id that you want to undo.</w:t>
      </w:r>
    </w:p>
    <w:p w14:paraId="1DC43BD2" w14:textId="77777777" w:rsidR="00993539" w:rsidRPr="002E233C" w:rsidRDefault="00993539" w:rsidP="00A01F81">
      <w:pPr>
        <w:pStyle w:val="BodyText2"/>
        <w:numPr>
          <w:ilvl w:val="0"/>
          <w:numId w:val="36"/>
        </w:numPr>
        <w:rPr>
          <w:rFonts w:ascii="Comic Sans MS" w:hAnsi="Comic Sans MS"/>
          <w:color w:val="00B0F0"/>
        </w:rPr>
      </w:pPr>
      <w:r w:rsidRPr="002E233C">
        <w:rPr>
          <w:rFonts w:ascii="Comic Sans MS" w:hAnsi="Comic Sans MS"/>
        </w:rPr>
        <w:t xml:space="preserve">You can get the commit id history by using command $ </w:t>
      </w:r>
      <w:r w:rsidRPr="008761BF">
        <w:rPr>
          <w:rFonts w:ascii="Comic Sans MS" w:hAnsi="Comic Sans MS"/>
          <w:color w:val="0070C0"/>
        </w:rPr>
        <w:t xml:space="preserve">git log </w:t>
      </w:r>
    </w:p>
    <w:p w14:paraId="0C37AC87" w14:textId="77777777" w:rsidR="00993539" w:rsidRPr="002E233C" w:rsidRDefault="00993539" w:rsidP="00A01F81">
      <w:pPr>
        <w:pStyle w:val="BodyText2"/>
        <w:numPr>
          <w:ilvl w:val="0"/>
          <w:numId w:val="36"/>
        </w:numPr>
        <w:rPr>
          <w:rFonts w:ascii="Comic Sans MS" w:hAnsi="Comic Sans MS"/>
        </w:rPr>
      </w:pPr>
      <w:r w:rsidRPr="002E233C">
        <w:rPr>
          <w:rFonts w:ascii="Comic Sans MS" w:hAnsi="Comic Sans MS"/>
        </w:rPr>
        <w:t xml:space="preserve">Once you identified the commit you can use $ </w:t>
      </w:r>
      <w:r w:rsidRPr="008761BF">
        <w:rPr>
          <w:rFonts w:ascii="Comic Sans MS" w:hAnsi="Comic Sans MS"/>
          <w:color w:val="0070C0"/>
        </w:rPr>
        <w:t>git revert &lt;</w:t>
      </w:r>
      <w:proofErr w:type="spellStart"/>
      <w:r w:rsidRPr="008761BF">
        <w:rPr>
          <w:rFonts w:ascii="Comic Sans MS" w:hAnsi="Comic Sans MS"/>
          <w:color w:val="0070C0"/>
        </w:rPr>
        <w:t>commit_ID</w:t>
      </w:r>
      <w:proofErr w:type="spellEnd"/>
      <w:r w:rsidRPr="008761BF">
        <w:rPr>
          <w:rFonts w:ascii="Comic Sans MS" w:hAnsi="Comic Sans MS"/>
          <w:color w:val="0070C0"/>
        </w:rPr>
        <w:t>&gt;</w:t>
      </w:r>
    </w:p>
    <w:p w14:paraId="4EE26439" w14:textId="77777777" w:rsidR="00993539" w:rsidRPr="002E233C" w:rsidRDefault="00993539" w:rsidP="00993539">
      <w:pPr>
        <w:pStyle w:val="BodyText2"/>
        <w:rPr>
          <w:rFonts w:ascii="Comic Sans MS" w:hAnsi="Comic Sans MS"/>
        </w:rPr>
      </w:pPr>
      <w:r w:rsidRPr="002E233C">
        <w:rPr>
          <w:rFonts w:ascii="Comic Sans MS" w:hAnsi="Comic Sans MS"/>
        </w:rPr>
        <w:t xml:space="preserve">Git revert is powerful for undoing changes in git. </w:t>
      </w:r>
    </w:p>
    <w:p w14:paraId="5E2BCCDA" w14:textId="77777777" w:rsidR="00993539" w:rsidRPr="002E233C" w:rsidRDefault="00993539" w:rsidP="00993539">
      <w:pPr>
        <w:pStyle w:val="BodyText2"/>
        <w:rPr>
          <w:rFonts w:ascii="Comic Sans MS" w:hAnsi="Comic Sans MS"/>
        </w:rPr>
      </w:pPr>
      <w:r w:rsidRPr="002E233C">
        <w:rPr>
          <w:rFonts w:ascii="Comic Sans MS" w:hAnsi="Comic Sans MS"/>
        </w:rPr>
        <w:t xml:space="preserve">There are few alternatives </w:t>
      </w:r>
    </w:p>
    <w:p w14:paraId="515EA17C" w14:textId="77777777" w:rsidR="00993539" w:rsidRPr="002E233C" w:rsidRDefault="00993539" w:rsidP="00A01F81">
      <w:pPr>
        <w:pStyle w:val="BodyText2"/>
        <w:numPr>
          <w:ilvl w:val="0"/>
          <w:numId w:val="37"/>
        </w:numPr>
        <w:rPr>
          <w:rFonts w:ascii="Comic Sans MS" w:hAnsi="Comic Sans MS"/>
        </w:rPr>
      </w:pPr>
      <w:r w:rsidRPr="002E233C">
        <w:rPr>
          <w:rFonts w:ascii="Comic Sans MS" w:hAnsi="Comic Sans MS"/>
        </w:rPr>
        <w:t xml:space="preserve">git reset </w:t>
      </w:r>
    </w:p>
    <w:p w14:paraId="3665E72B" w14:textId="77777777" w:rsidR="00993539" w:rsidRPr="002E233C" w:rsidRDefault="00993539" w:rsidP="00A01F81">
      <w:pPr>
        <w:pStyle w:val="BodyText2"/>
        <w:numPr>
          <w:ilvl w:val="0"/>
          <w:numId w:val="37"/>
        </w:numPr>
        <w:rPr>
          <w:rFonts w:ascii="Comic Sans MS" w:hAnsi="Comic Sans MS"/>
        </w:rPr>
      </w:pPr>
      <w:r w:rsidRPr="002E233C">
        <w:rPr>
          <w:rFonts w:ascii="Comic Sans MS" w:hAnsi="Comic Sans MS"/>
        </w:rPr>
        <w:t xml:space="preserve">git checkout </w:t>
      </w:r>
    </w:p>
    <w:p w14:paraId="7E621D48" w14:textId="77777777" w:rsidR="00993539" w:rsidRPr="002E233C" w:rsidRDefault="00993539" w:rsidP="00A01F81">
      <w:pPr>
        <w:pStyle w:val="BodyText2"/>
        <w:numPr>
          <w:ilvl w:val="0"/>
          <w:numId w:val="37"/>
        </w:numPr>
        <w:rPr>
          <w:rFonts w:ascii="Comic Sans MS" w:hAnsi="Comic Sans MS"/>
        </w:rPr>
      </w:pPr>
      <w:r w:rsidRPr="002E233C">
        <w:rPr>
          <w:rFonts w:ascii="Comic Sans MS" w:hAnsi="Comic Sans MS"/>
        </w:rPr>
        <w:t xml:space="preserve">git </w:t>
      </w:r>
      <w:proofErr w:type="gramStart"/>
      <w:r w:rsidRPr="002E233C">
        <w:rPr>
          <w:rFonts w:ascii="Comic Sans MS" w:hAnsi="Comic Sans MS"/>
        </w:rPr>
        <w:t>cherry-pick</w:t>
      </w:r>
      <w:proofErr w:type="gramEnd"/>
      <w:r w:rsidRPr="002E233C">
        <w:rPr>
          <w:rFonts w:ascii="Comic Sans MS" w:hAnsi="Comic Sans MS"/>
        </w:rPr>
        <w:t xml:space="preserve"> </w:t>
      </w:r>
    </w:p>
    <w:p w14:paraId="150A49FF" w14:textId="77777777" w:rsidR="00993539" w:rsidRPr="002E233C" w:rsidRDefault="00993539" w:rsidP="00A01F81">
      <w:pPr>
        <w:pStyle w:val="BodyText2"/>
        <w:numPr>
          <w:ilvl w:val="0"/>
          <w:numId w:val="37"/>
        </w:numPr>
        <w:rPr>
          <w:rFonts w:ascii="Comic Sans MS" w:hAnsi="Comic Sans MS"/>
        </w:rPr>
      </w:pPr>
      <w:r w:rsidRPr="002E233C">
        <w:rPr>
          <w:rFonts w:ascii="Comic Sans MS" w:hAnsi="Comic Sans MS"/>
        </w:rPr>
        <w:t xml:space="preserve">git </w:t>
      </w:r>
      <w:proofErr w:type="gramStart"/>
      <w:r w:rsidRPr="002E233C">
        <w:rPr>
          <w:rFonts w:ascii="Comic Sans MS" w:hAnsi="Comic Sans MS"/>
        </w:rPr>
        <w:t>rebase</w:t>
      </w:r>
      <w:proofErr w:type="gramEnd"/>
      <w:r w:rsidRPr="002E233C">
        <w:rPr>
          <w:rFonts w:ascii="Comic Sans MS" w:hAnsi="Comic Sans MS"/>
        </w:rPr>
        <w:t xml:space="preserve"> </w:t>
      </w:r>
    </w:p>
    <w:p w14:paraId="368A2F0E" w14:textId="77777777" w:rsidR="00F46172" w:rsidRDefault="00F46172" w:rsidP="00993539">
      <w:pPr>
        <w:rPr>
          <w:rFonts w:ascii="Comic Sans MS" w:hAnsi="Comic Sans MS" w:cs="Segoe UI Semibold"/>
          <w:color w:val="000000" w:themeColor="text1"/>
          <w:sz w:val="32"/>
          <w:szCs w:val="32"/>
          <w:u w:val="single"/>
        </w:rPr>
      </w:pPr>
    </w:p>
    <w:p w14:paraId="115C30AE" w14:textId="77777777" w:rsidR="00F963D2" w:rsidRDefault="00F963D2" w:rsidP="00993539">
      <w:pPr>
        <w:rPr>
          <w:rFonts w:ascii="Comic Sans MS" w:hAnsi="Comic Sans MS" w:cs="Segoe UI Semibold"/>
          <w:color w:val="000000" w:themeColor="text1"/>
          <w:sz w:val="32"/>
          <w:szCs w:val="32"/>
          <w:u w:val="single"/>
        </w:rPr>
      </w:pPr>
    </w:p>
    <w:p w14:paraId="3A02B4A7" w14:textId="77777777" w:rsidR="00F963D2" w:rsidRDefault="00F963D2" w:rsidP="00993539">
      <w:pPr>
        <w:rPr>
          <w:rFonts w:ascii="Comic Sans MS" w:hAnsi="Comic Sans MS" w:cs="Segoe UI Semibold"/>
          <w:color w:val="000000" w:themeColor="text1"/>
          <w:sz w:val="32"/>
          <w:szCs w:val="32"/>
          <w:u w:val="single"/>
        </w:rPr>
      </w:pPr>
    </w:p>
    <w:p w14:paraId="6F2B9521" w14:textId="77777777" w:rsidR="00F963D2" w:rsidRDefault="00F963D2" w:rsidP="00993539">
      <w:pPr>
        <w:rPr>
          <w:rFonts w:ascii="Comic Sans MS" w:hAnsi="Comic Sans MS" w:cs="Segoe UI Semibold"/>
          <w:color w:val="000000" w:themeColor="text1"/>
          <w:sz w:val="32"/>
          <w:szCs w:val="32"/>
          <w:u w:val="single"/>
        </w:rPr>
      </w:pPr>
    </w:p>
    <w:p w14:paraId="3737A498" w14:textId="77777777" w:rsidR="00F963D2" w:rsidRDefault="00F963D2" w:rsidP="00993539">
      <w:pPr>
        <w:rPr>
          <w:rFonts w:ascii="Comic Sans MS" w:hAnsi="Comic Sans MS" w:cs="Segoe UI Semibold"/>
          <w:color w:val="000000" w:themeColor="text1"/>
          <w:sz w:val="32"/>
          <w:szCs w:val="32"/>
          <w:u w:val="single"/>
        </w:rPr>
      </w:pPr>
    </w:p>
    <w:p w14:paraId="078881B7" w14:textId="77777777" w:rsidR="00F963D2" w:rsidRDefault="00F963D2" w:rsidP="00993539">
      <w:pPr>
        <w:rPr>
          <w:rFonts w:ascii="Comic Sans MS" w:hAnsi="Comic Sans MS" w:cs="Segoe UI Semibold"/>
          <w:color w:val="000000" w:themeColor="text1"/>
          <w:sz w:val="32"/>
          <w:szCs w:val="32"/>
          <w:u w:val="single"/>
        </w:rPr>
      </w:pPr>
    </w:p>
    <w:p w14:paraId="60CB7204" w14:textId="77777777" w:rsidR="00F963D2" w:rsidRDefault="00F963D2" w:rsidP="00993539">
      <w:pPr>
        <w:rPr>
          <w:rFonts w:ascii="Comic Sans MS" w:hAnsi="Comic Sans MS" w:cs="Segoe UI Semibold"/>
          <w:color w:val="000000" w:themeColor="text1"/>
          <w:sz w:val="32"/>
          <w:szCs w:val="32"/>
          <w:u w:val="single"/>
        </w:rPr>
      </w:pPr>
    </w:p>
    <w:p w14:paraId="30188ABA" w14:textId="77777777" w:rsidR="00F963D2" w:rsidRDefault="00F963D2" w:rsidP="00993539">
      <w:pPr>
        <w:rPr>
          <w:rFonts w:ascii="Comic Sans MS" w:hAnsi="Comic Sans MS" w:cs="Segoe UI Semibold"/>
          <w:color w:val="000000" w:themeColor="text1"/>
          <w:sz w:val="32"/>
          <w:szCs w:val="32"/>
          <w:u w:val="single"/>
        </w:rPr>
      </w:pPr>
    </w:p>
    <w:p w14:paraId="5BB21ABF" w14:textId="77777777" w:rsidR="00F963D2" w:rsidRDefault="00F963D2" w:rsidP="00993539">
      <w:pPr>
        <w:rPr>
          <w:rFonts w:ascii="Comic Sans MS" w:hAnsi="Comic Sans MS" w:cs="Segoe UI Semibold"/>
          <w:color w:val="000000" w:themeColor="text1"/>
          <w:sz w:val="32"/>
          <w:szCs w:val="32"/>
          <w:u w:val="single"/>
        </w:rPr>
      </w:pPr>
    </w:p>
    <w:p w14:paraId="04B18FE6" w14:textId="77777777" w:rsidR="00F963D2" w:rsidRDefault="00F963D2" w:rsidP="00993539">
      <w:pPr>
        <w:rPr>
          <w:rFonts w:ascii="Comic Sans MS" w:hAnsi="Comic Sans MS" w:cs="Segoe UI Semibold"/>
          <w:color w:val="000000" w:themeColor="text1"/>
          <w:sz w:val="32"/>
          <w:szCs w:val="32"/>
          <w:u w:val="single"/>
        </w:rPr>
      </w:pPr>
    </w:p>
    <w:p w14:paraId="73805FB6" w14:textId="77777777" w:rsidR="00F963D2" w:rsidRDefault="00F963D2" w:rsidP="00993539">
      <w:pPr>
        <w:rPr>
          <w:rFonts w:ascii="Comic Sans MS" w:hAnsi="Comic Sans MS" w:cs="Segoe UI Semibold"/>
          <w:color w:val="000000" w:themeColor="text1"/>
          <w:sz w:val="32"/>
          <w:szCs w:val="32"/>
          <w:u w:val="single"/>
        </w:rPr>
      </w:pPr>
    </w:p>
    <w:p w14:paraId="6EF8CBD7" w14:textId="77777777" w:rsidR="00F963D2" w:rsidRPr="002E233C" w:rsidRDefault="00F963D2" w:rsidP="00993539">
      <w:pPr>
        <w:rPr>
          <w:rFonts w:ascii="Comic Sans MS" w:hAnsi="Comic Sans MS" w:cs="Segoe UI Semibold"/>
          <w:color w:val="000000" w:themeColor="text1"/>
          <w:sz w:val="32"/>
          <w:szCs w:val="32"/>
          <w:u w:val="single"/>
        </w:rPr>
      </w:pPr>
    </w:p>
    <w:p w14:paraId="1FC2F785" w14:textId="77777777" w:rsidR="00993539" w:rsidRPr="00993539" w:rsidRDefault="00993539" w:rsidP="00993539">
      <w:pPr>
        <w:jc w:val="center"/>
        <w:rPr>
          <w:rFonts w:ascii="Comic Sans MS" w:hAnsi="Comic Sans MS" w:cs="Segoe UI Semibold"/>
          <w:color w:val="FF0000"/>
          <w:sz w:val="24"/>
          <w:szCs w:val="24"/>
          <w:u w:val="single"/>
        </w:rPr>
      </w:pPr>
      <w:r w:rsidRPr="00993539">
        <w:rPr>
          <w:rFonts w:ascii="Comic Sans MS" w:hAnsi="Comic Sans MS" w:cs="Segoe UI Semibold"/>
          <w:color w:val="FF0000"/>
          <w:sz w:val="32"/>
          <w:szCs w:val="32"/>
          <w:u w:val="single"/>
        </w:rPr>
        <w:t>GIT-HUB</w:t>
      </w:r>
    </w:p>
    <w:p w14:paraId="159E66D6" w14:textId="77777777" w:rsidR="00993539" w:rsidRPr="002E233C" w:rsidRDefault="00993539" w:rsidP="00993539">
      <w:pPr>
        <w:pStyle w:val="ListParagraph"/>
        <w:numPr>
          <w:ilvl w:val="0"/>
          <w:numId w:val="5"/>
        </w:numPr>
        <w:rPr>
          <w:rFonts w:ascii="Comic Sans MS" w:hAnsi="Comic Sans MS" w:cs="Segoe UI Semibold"/>
          <w:color w:val="000000" w:themeColor="text1"/>
          <w:sz w:val="24"/>
          <w:szCs w:val="24"/>
        </w:rPr>
      </w:pPr>
      <w:r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>Git-Hub is a Centralised Web-Based Platform used for version control.</w:t>
      </w:r>
    </w:p>
    <w:p w14:paraId="78DBD816" w14:textId="072C2F03" w:rsidR="00993539" w:rsidRDefault="00993539" w:rsidP="00993539">
      <w:pPr>
        <w:pStyle w:val="ListParagraph"/>
        <w:numPr>
          <w:ilvl w:val="0"/>
          <w:numId w:val="5"/>
        </w:numPr>
        <w:rPr>
          <w:rFonts w:ascii="Comic Sans MS" w:hAnsi="Comic Sans MS" w:cs="Segoe UI Semibold"/>
          <w:color w:val="000000" w:themeColor="text1"/>
          <w:sz w:val="24"/>
          <w:szCs w:val="24"/>
        </w:rPr>
      </w:pPr>
      <w:r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 xml:space="preserve">Multiple users can used to Store the code and </w:t>
      </w:r>
      <w:r>
        <w:rPr>
          <w:rFonts w:ascii="Comic Sans MS" w:hAnsi="Comic Sans MS" w:cs="Segoe UI Semibold"/>
          <w:color w:val="000000" w:themeColor="text1"/>
          <w:sz w:val="24"/>
          <w:szCs w:val="24"/>
        </w:rPr>
        <w:t>s</w:t>
      </w:r>
      <w:r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>hare the code</w:t>
      </w:r>
      <w:r w:rsidR="006A3CD2">
        <w:rPr>
          <w:rFonts w:ascii="Comic Sans MS" w:hAnsi="Comic Sans MS" w:cs="Segoe UI Semibold"/>
          <w:color w:val="000000" w:themeColor="text1"/>
          <w:sz w:val="24"/>
          <w:szCs w:val="24"/>
        </w:rPr>
        <w:t>.</w:t>
      </w:r>
    </w:p>
    <w:p w14:paraId="36BFE104" w14:textId="25013332" w:rsidR="006A3CD2" w:rsidRPr="002E233C" w:rsidRDefault="006A3CD2" w:rsidP="00993539">
      <w:pPr>
        <w:pStyle w:val="ListParagraph"/>
        <w:numPr>
          <w:ilvl w:val="0"/>
          <w:numId w:val="5"/>
        </w:numPr>
        <w:rPr>
          <w:rFonts w:ascii="Comic Sans MS" w:hAnsi="Comic Sans MS" w:cs="Segoe UI Semibold"/>
          <w:color w:val="000000" w:themeColor="text1"/>
          <w:sz w:val="24"/>
          <w:szCs w:val="24"/>
        </w:rPr>
      </w:pPr>
      <w:r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>In Git-Hub</w:t>
      </w:r>
      <w:r>
        <w:rPr>
          <w:rFonts w:ascii="Comic Sans MS" w:hAnsi="Comic Sans MS" w:cs="Segoe UI Semibold"/>
          <w:color w:val="000000" w:themeColor="text1"/>
          <w:sz w:val="24"/>
          <w:szCs w:val="24"/>
        </w:rPr>
        <w:t xml:space="preserve">, The Source code is stored in Repository </w:t>
      </w:r>
      <w:r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>[</w:t>
      </w:r>
      <w:r>
        <w:rPr>
          <w:rFonts w:ascii="Comic Sans MS" w:hAnsi="Comic Sans MS" w:cs="Segoe UI Semibold"/>
          <w:color w:val="000000" w:themeColor="text1"/>
          <w:sz w:val="24"/>
          <w:szCs w:val="24"/>
        </w:rPr>
        <w:t>C</w:t>
      </w:r>
      <w:r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>ontains project data]</w:t>
      </w:r>
      <w:r>
        <w:rPr>
          <w:rFonts w:ascii="Comic Sans MS" w:hAnsi="Comic Sans MS" w:cs="Segoe UI Semibold"/>
          <w:color w:val="000000" w:themeColor="text1"/>
          <w:sz w:val="24"/>
          <w:szCs w:val="24"/>
        </w:rPr>
        <w:t>.</w:t>
      </w:r>
    </w:p>
    <w:p w14:paraId="24FDB49D" w14:textId="6E5539C5" w:rsidR="00993539" w:rsidRDefault="00E52A2E" w:rsidP="00993539">
      <w:pPr>
        <w:pStyle w:val="ListParagraph"/>
        <w:numPr>
          <w:ilvl w:val="0"/>
          <w:numId w:val="5"/>
        </w:numPr>
        <w:rPr>
          <w:rFonts w:ascii="Comic Sans MS" w:hAnsi="Comic Sans MS" w:cs="Segoe UI Semibold"/>
          <w:color w:val="000000" w:themeColor="text1"/>
          <w:sz w:val="24"/>
          <w:szCs w:val="24"/>
        </w:rPr>
      </w:pPr>
      <w:r>
        <w:rPr>
          <w:rFonts w:ascii="Comic Sans MS" w:hAnsi="Comic Sans MS" w:cs="Segoe UI Semibold"/>
          <w:color w:val="000000" w:themeColor="text1"/>
          <w:sz w:val="24"/>
          <w:szCs w:val="24"/>
        </w:rPr>
        <w:t>W</w:t>
      </w:r>
      <w:r w:rsidR="00993539"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>e have 2 types of repositories i.e</w:t>
      </w:r>
      <w:r w:rsidR="00993539">
        <w:rPr>
          <w:rFonts w:ascii="Comic Sans MS" w:hAnsi="Comic Sans MS" w:cs="Segoe UI Semibold"/>
          <w:color w:val="000000" w:themeColor="text1"/>
          <w:sz w:val="24"/>
          <w:szCs w:val="24"/>
        </w:rPr>
        <w:t>.,</w:t>
      </w:r>
      <w:r w:rsidR="00993539"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 xml:space="preserve"> Private and Public </w:t>
      </w:r>
    </w:p>
    <w:p w14:paraId="38B0CE74" w14:textId="77777777" w:rsidR="006A3CD2" w:rsidRDefault="006A3CD2" w:rsidP="006A3CD2">
      <w:pPr>
        <w:pStyle w:val="ListParagraph"/>
        <w:numPr>
          <w:ilvl w:val="1"/>
          <w:numId w:val="5"/>
        </w:numPr>
        <w:rPr>
          <w:rFonts w:ascii="Comic Sans MS" w:hAnsi="Comic Sans MS" w:cs="Segoe UI Semibold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>Public Repo means everybody can access but we can choose who can modify our repo.</w:t>
      </w:r>
    </w:p>
    <w:p w14:paraId="4D28FE4E" w14:textId="2C98B5B9" w:rsidR="006A3CD2" w:rsidRPr="002E233C" w:rsidRDefault="006A3CD2" w:rsidP="006A3CD2">
      <w:pPr>
        <w:pStyle w:val="ListParagraph"/>
        <w:numPr>
          <w:ilvl w:val="1"/>
          <w:numId w:val="5"/>
        </w:numPr>
        <w:rPr>
          <w:rFonts w:ascii="Comic Sans MS" w:hAnsi="Comic Sans MS" w:cs="Segoe UI Semibold"/>
          <w:color w:val="000000" w:themeColor="text1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>Private Repo means we will choose who can access and modify our repo.</w:t>
      </w:r>
    </w:p>
    <w:p w14:paraId="34069ED0" w14:textId="77777777" w:rsidR="00993539" w:rsidRPr="002E233C" w:rsidRDefault="00993539" w:rsidP="00993539">
      <w:pPr>
        <w:pStyle w:val="ListParagraph"/>
        <w:numPr>
          <w:ilvl w:val="0"/>
          <w:numId w:val="5"/>
        </w:numPr>
        <w:rPr>
          <w:rFonts w:ascii="Comic Sans MS" w:hAnsi="Comic Sans MS" w:cs="Segoe UI Semibold"/>
          <w:color w:val="000000" w:themeColor="text1"/>
          <w:sz w:val="24"/>
          <w:szCs w:val="24"/>
        </w:rPr>
      </w:pPr>
      <w:r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>In Git-Hub we store the code in repository.</w:t>
      </w:r>
    </w:p>
    <w:p w14:paraId="7D0758BE" w14:textId="77777777" w:rsidR="00993539" w:rsidRPr="002E233C" w:rsidRDefault="00993539" w:rsidP="00993539">
      <w:pPr>
        <w:pStyle w:val="ListParagraph"/>
        <w:numPr>
          <w:ilvl w:val="0"/>
          <w:numId w:val="5"/>
        </w:numPr>
        <w:rPr>
          <w:rFonts w:ascii="Comic Sans MS" w:hAnsi="Comic Sans MS" w:cs="Segoe UI Semibold"/>
          <w:color w:val="000000" w:themeColor="text1"/>
          <w:sz w:val="24"/>
          <w:szCs w:val="24"/>
        </w:rPr>
      </w:pPr>
      <w:r w:rsidRPr="002E233C">
        <w:rPr>
          <w:rFonts w:ascii="Comic Sans MS" w:hAnsi="Comic Sans MS" w:cs="Segoe UI Semibold"/>
          <w:color w:val="000000" w:themeColor="text1"/>
          <w:sz w:val="24"/>
          <w:szCs w:val="24"/>
        </w:rPr>
        <w:t>In Git-Hub we can create branches. The default branch in GitHub is “main branch”</w:t>
      </w:r>
    </w:p>
    <w:p w14:paraId="1DE4604B" w14:textId="77777777" w:rsidR="00993539" w:rsidRPr="00F46172" w:rsidRDefault="00993539" w:rsidP="00993539">
      <w:pPr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</w:pPr>
      <w:r w:rsidRPr="00F46172"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  <w:t xml:space="preserve">Create Git-Hub Account </w:t>
      </w:r>
    </w:p>
    <w:p w14:paraId="5D4EED0B" w14:textId="77777777" w:rsidR="00993539" w:rsidRPr="002E233C" w:rsidRDefault="00993539" w:rsidP="00A01F81">
      <w:pPr>
        <w:pStyle w:val="ListParagraph"/>
        <w:numPr>
          <w:ilvl w:val="0"/>
          <w:numId w:val="31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Search – </w:t>
      </w:r>
      <w:r w:rsidRPr="002E233C">
        <w:rPr>
          <w:rFonts w:ascii="Comic Sans MS" w:hAnsi="Comic Sans MS" w:cs="Segoe UI Semibold"/>
          <w:color w:val="7030A0"/>
          <w:sz w:val="24"/>
          <w:szCs w:val="24"/>
        </w:rPr>
        <w:t xml:space="preserve">Github.com </w:t>
      </w:r>
    </w:p>
    <w:p w14:paraId="37E8A9FF" w14:textId="77777777" w:rsidR="00993539" w:rsidRPr="002E233C" w:rsidRDefault="00993539" w:rsidP="00A01F81">
      <w:pPr>
        <w:pStyle w:val="ListParagraph"/>
        <w:numPr>
          <w:ilvl w:val="0"/>
          <w:numId w:val="31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Enter Email and Create Password – login and continue for free.</w:t>
      </w:r>
    </w:p>
    <w:p w14:paraId="73CE5DCC" w14:textId="77777777" w:rsidR="00993539" w:rsidRPr="00F46172" w:rsidRDefault="00993539" w:rsidP="00993539">
      <w:pPr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</w:pPr>
      <w:r w:rsidRPr="00F46172"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  <w:t xml:space="preserve">Create New Repository </w:t>
      </w:r>
    </w:p>
    <w:p w14:paraId="4EF143DC" w14:textId="77777777" w:rsidR="00993539" w:rsidRPr="006B5521" w:rsidRDefault="00993539" w:rsidP="006B5521">
      <w:pPr>
        <w:rPr>
          <w:rFonts w:ascii="Comic Sans MS" w:hAnsi="Comic Sans MS" w:cs="Segoe UI Semibold"/>
          <w:sz w:val="24"/>
          <w:szCs w:val="24"/>
        </w:rPr>
      </w:pPr>
      <w:r w:rsidRPr="006B5521">
        <w:rPr>
          <w:rFonts w:ascii="Comic Sans MS" w:hAnsi="Comic Sans MS" w:cs="Segoe UI Semibold"/>
          <w:color w:val="C00000"/>
          <w:sz w:val="24"/>
          <w:szCs w:val="24"/>
        </w:rPr>
        <w:t>Path</w:t>
      </w:r>
      <w:r w:rsidRPr="006B5521">
        <w:rPr>
          <w:rFonts w:ascii="Comic Sans MS" w:hAnsi="Comic Sans MS" w:cs="Segoe UI Semibold"/>
          <w:b/>
          <w:bCs/>
          <w:sz w:val="24"/>
          <w:szCs w:val="24"/>
        </w:rPr>
        <w:t xml:space="preserve"> -</w:t>
      </w:r>
      <w:r w:rsidRPr="006B5521">
        <w:rPr>
          <w:rFonts w:ascii="Comic Sans MS" w:hAnsi="Comic Sans MS" w:cs="Segoe UI Semibold"/>
          <w:sz w:val="24"/>
          <w:szCs w:val="24"/>
        </w:rPr>
        <w:t xml:space="preserve"> click on profile – your repositories – tap on new – repo name - create new repository.</w:t>
      </w:r>
    </w:p>
    <w:p w14:paraId="18C5265E" w14:textId="77777777" w:rsidR="00993539" w:rsidRPr="002E233C" w:rsidRDefault="00993539" w:rsidP="00993539">
      <w:pPr>
        <w:pStyle w:val="ListParagraph"/>
        <w:numPr>
          <w:ilvl w:val="1"/>
          <w:numId w:val="1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Repository name – Any name like PUBG, Paytm…etc</w:t>
      </w:r>
    </w:p>
    <w:p w14:paraId="5E5D96A6" w14:textId="77777777" w:rsidR="00993539" w:rsidRPr="002E233C" w:rsidRDefault="00993539" w:rsidP="00993539">
      <w:pPr>
        <w:pStyle w:val="ListParagraph"/>
        <w:numPr>
          <w:ilvl w:val="1"/>
          <w:numId w:val="1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Description (optional)</w:t>
      </w:r>
    </w:p>
    <w:p w14:paraId="4769487A" w14:textId="77777777" w:rsidR="00993539" w:rsidRPr="002E233C" w:rsidRDefault="00993539" w:rsidP="00993539">
      <w:pPr>
        <w:pStyle w:val="ListParagraph"/>
        <w:numPr>
          <w:ilvl w:val="1"/>
          <w:numId w:val="1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In GitHub we have 2 repositories – Public and Private</w:t>
      </w:r>
    </w:p>
    <w:p w14:paraId="2D0E58EC" w14:textId="77777777" w:rsidR="00993539" w:rsidRPr="002E233C" w:rsidRDefault="00993539" w:rsidP="00993539">
      <w:pPr>
        <w:pStyle w:val="ListParagraph"/>
        <w:numPr>
          <w:ilvl w:val="1"/>
          <w:numId w:val="1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Read me file (optional) – If u choose </w:t>
      </w:r>
      <w:r>
        <w:rPr>
          <w:rFonts w:ascii="Comic Sans MS" w:hAnsi="Comic Sans MS" w:cs="Segoe UI Semibold"/>
          <w:sz w:val="24"/>
          <w:szCs w:val="24"/>
        </w:rPr>
        <w:t>(Default Main branch</w:t>
      </w:r>
      <w:r w:rsidRPr="002E233C">
        <w:rPr>
          <w:rFonts w:ascii="Comic Sans MS" w:hAnsi="Comic Sans MS" w:cs="Segoe UI Semibold"/>
          <w:sz w:val="24"/>
          <w:szCs w:val="24"/>
        </w:rPr>
        <w:t>)</w:t>
      </w:r>
    </w:p>
    <w:p w14:paraId="1A761F17" w14:textId="60E35FB6" w:rsidR="00993539" w:rsidRDefault="00993539" w:rsidP="00993539">
      <w:pPr>
        <w:pStyle w:val="ListParagraph"/>
        <w:numPr>
          <w:ilvl w:val="1"/>
          <w:numId w:val="1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Create Repository </w:t>
      </w:r>
    </w:p>
    <w:p w14:paraId="6682F082" w14:textId="05766432" w:rsidR="00993539" w:rsidRDefault="00993539" w:rsidP="00993539">
      <w:pPr>
        <w:pStyle w:val="ListParagraph"/>
        <w:numPr>
          <w:ilvl w:val="1"/>
          <w:numId w:val="1"/>
        </w:numPr>
        <w:rPr>
          <w:rFonts w:ascii="Comic Sans MS" w:hAnsi="Comic Sans MS" w:cs="Segoe UI Semibold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>Unique code will be generated with Repo Name (i.e., Repo URL)</w:t>
      </w:r>
    </w:p>
    <w:p w14:paraId="3EFCB114" w14:textId="6F6A4EE1" w:rsidR="00993539" w:rsidRDefault="00993539" w:rsidP="00993539">
      <w:pPr>
        <w:pStyle w:val="ListParagraph"/>
        <w:numPr>
          <w:ilvl w:val="1"/>
          <w:numId w:val="1"/>
        </w:numPr>
        <w:rPr>
          <w:rFonts w:ascii="Comic Sans MS" w:hAnsi="Comic Sans MS" w:cs="Segoe UI Semibold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>All Developers will connect to Repository Using Repo URL.</w:t>
      </w:r>
    </w:p>
    <w:p w14:paraId="40938887" w14:textId="77777777" w:rsidR="00993539" w:rsidRPr="00F46172" w:rsidRDefault="00993539" w:rsidP="00993539">
      <w:pPr>
        <w:rPr>
          <w:rFonts w:ascii="Comic Sans MS" w:hAnsi="Comic Sans MS" w:cs="Segoe UI Semibold"/>
          <w:color w:val="ED7D31" w:themeColor="accent2"/>
          <w:sz w:val="24"/>
          <w:szCs w:val="24"/>
        </w:rPr>
      </w:pPr>
      <w:r w:rsidRPr="00F46172"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  <w:t xml:space="preserve">To Establish Link b/w Git and Git-Hub </w:t>
      </w:r>
    </w:p>
    <w:p w14:paraId="76E96E58" w14:textId="77777777" w:rsidR="00993539" w:rsidRPr="002E233C" w:rsidRDefault="00993539" w:rsidP="00993539">
      <w:pPr>
        <w:rPr>
          <w:rFonts w:ascii="Comic Sans MS" w:hAnsi="Comic Sans MS" w:cs="Segoe UI Semibold"/>
          <w:color w:val="00B0F0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In Git – First select a branch </w:t>
      </w:r>
      <w:r w:rsidRPr="002E233C">
        <w:rPr>
          <w:rFonts w:ascii="Comic Sans MS" w:hAnsi="Comic Sans MS" w:cs="Segoe UI Semibold"/>
        </w:rPr>
        <w:sym w:font="Wingdings" w:char="F0E0"/>
      </w:r>
      <w:r w:rsidRPr="002E233C">
        <w:rPr>
          <w:rFonts w:ascii="Comic Sans MS" w:hAnsi="Comic Sans MS" w:cs="Segoe UI Semibold"/>
          <w:sz w:val="24"/>
          <w:szCs w:val="24"/>
        </w:rPr>
        <w:t xml:space="preserve"> </w:t>
      </w:r>
      <w:r w:rsidRPr="00330A4E">
        <w:rPr>
          <w:rFonts w:ascii="Comic Sans MS" w:hAnsi="Comic Sans MS" w:cs="Segoe UI Semibold"/>
          <w:color w:val="0070C0"/>
          <w:sz w:val="24"/>
          <w:szCs w:val="24"/>
        </w:rPr>
        <w:t>git remote add origin &lt;</w:t>
      </w:r>
      <w:r w:rsidRPr="00330A4E">
        <w:rPr>
          <w:rFonts w:ascii="Comic Sans MS" w:hAnsi="Comic Sans MS" w:cs="Segoe UI Semibold"/>
          <w:color w:val="7030A0"/>
          <w:sz w:val="24"/>
          <w:szCs w:val="24"/>
        </w:rPr>
        <w:t>GitHub URL</w:t>
      </w:r>
      <w:r w:rsidRPr="00330A4E">
        <w:rPr>
          <w:rFonts w:ascii="Comic Sans MS" w:hAnsi="Comic Sans MS" w:cs="Segoe UI Semibold"/>
          <w:color w:val="0070C0"/>
          <w:sz w:val="24"/>
          <w:szCs w:val="24"/>
        </w:rPr>
        <w:t>&gt;</w:t>
      </w:r>
    </w:p>
    <w:p w14:paraId="743B14DC" w14:textId="77777777" w:rsidR="00993539" w:rsidRPr="002E233C" w:rsidRDefault="00993539" w:rsidP="00A01F81">
      <w:pPr>
        <w:pStyle w:val="ListParagraph"/>
        <w:numPr>
          <w:ilvl w:val="0"/>
          <w:numId w:val="33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color w:val="7030A0"/>
          <w:sz w:val="24"/>
          <w:szCs w:val="24"/>
        </w:rPr>
        <w:t xml:space="preserve">GitHub URL </w:t>
      </w:r>
      <w:r w:rsidRPr="002E233C">
        <w:rPr>
          <w:rFonts w:ascii="Comic Sans MS" w:hAnsi="Comic Sans MS" w:cs="Segoe UI Semibold"/>
          <w:sz w:val="24"/>
          <w:szCs w:val="24"/>
        </w:rPr>
        <w:sym w:font="Wingdings" w:char="F0E0"/>
      </w:r>
      <w:r w:rsidRPr="002E233C">
        <w:rPr>
          <w:rFonts w:ascii="Comic Sans MS" w:hAnsi="Comic Sans MS" w:cs="Segoe UI Semibold"/>
          <w:sz w:val="24"/>
          <w:szCs w:val="24"/>
        </w:rPr>
        <w:t xml:space="preserve"> Open Repository – tap on CODE and Copy link.</w:t>
      </w:r>
    </w:p>
    <w:p w14:paraId="199C3588" w14:textId="37AACC65" w:rsidR="00993539" w:rsidRPr="002E233C" w:rsidRDefault="00993539" w:rsidP="00993539">
      <w:pPr>
        <w:rPr>
          <w:rFonts w:ascii="Comic Sans MS" w:hAnsi="Comic Sans MS" w:cs="Segoe UI Semibold"/>
          <w:color w:val="00B0F0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Push File </w:t>
      </w:r>
      <w:r>
        <w:rPr>
          <w:rFonts w:ascii="Comic Sans MS" w:hAnsi="Comic Sans MS" w:cs="Segoe UI Semibold"/>
          <w:sz w:val="24"/>
          <w:szCs w:val="24"/>
        </w:rPr>
        <w:t>f</w:t>
      </w:r>
      <w:r w:rsidRPr="002E233C">
        <w:rPr>
          <w:rFonts w:ascii="Comic Sans MS" w:hAnsi="Comic Sans MS" w:cs="Segoe UI Semibold"/>
          <w:sz w:val="24"/>
          <w:szCs w:val="24"/>
        </w:rPr>
        <w:t xml:space="preserve">rom Git to Git-Hub </w:t>
      </w:r>
      <w:r w:rsidR="00DB4F6A">
        <w:rPr>
          <w:rFonts w:ascii="Comic Sans MS" w:hAnsi="Comic Sans MS" w:cs="Segoe UI Semibold"/>
        </w:rPr>
        <w:t>$</w:t>
      </w:r>
      <w:r w:rsidRPr="002E233C">
        <w:rPr>
          <w:rFonts w:ascii="Comic Sans MS" w:hAnsi="Comic Sans MS" w:cs="Segoe UI Semibold"/>
          <w:sz w:val="24"/>
          <w:szCs w:val="24"/>
        </w:rPr>
        <w:t xml:space="preserve"> </w:t>
      </w:r>
      <w:r w:rsidRPr="00DB4F6A">
        <w:rPr>
          <w:rFonts w:ascii="Comic Sans MS" w:hAnsi="Comic Sans MS" w:cs="Segoe UI Semibold"/>
          <w:color w:val="0070C0"/>
          <w:sz w:val="24"/>
          <w:szCs w:val="24"/>
        </w:rPr>
        <w:t>git push -u origin &lt;selected branch&gt;</w:t>
      </w:r>
    </w:p>
    <w:p w14:paraId="18BE74C1" w14:textId="77777777" w:rsidR="00993539" w:rsidRPr="002E233C" w:rsidRDefault="00993539" w:rsidP="00A01F81">
      <w:pPr>
        <w:pStyle w:val="ListParagraph"/>
        <w:numPr>
          <w:ilvl w:val="0"/>
          <w:numId w:val="32"/>
        </w:numPr>
        <w:rPr>
          <w:rFonts w:ascii="Comic Sans MS" w:hAnsi="Comic Sans MS" w:cs="Segoe UI Semibold"/>
          <w:color w:val="7030A0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Username – </w:t>
      </w:r>
      <w:proofErr w:type="spellStart"/>
      <w:r w:rsidRPr="002E233C">
        <w:rPr>
          <w:rFonts w:ascii="Comic Sans MS" w:hAnsi="Comic Sans MS" w:cs="Segoe UI Semibold"/>
          <w:color w:val="7030A0"/>
          <w:sz w:val="24"/>
          <w:szCs w:val="24"/>
        </w:rPr>
        <w:t>naveensilver</w:t>
      </w:r>
      <w:proofErr w:type="spellEnd"/>
    </w:p>
    <w:p w14:paraId="5D91DB7D" w14:textId="77777777" w:rsidR="00993539" w:rsidRPr="002E233C" w:rsidRDefault="00993539" w:rsidP="00A01F81">
      <w:pPr>
        <w:pStyle w:val="ListParagraph"/>
        <w:numPr>
          <w:ilvl w:val="0"/>
          <w:numId w:val="32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Password – token [we can generate token in Git-Hub]</w:t>
      </w:r>
    </w:p>
    <w:p w14:paraId="3F9E4046" w14:textId="77777777" w:rsidR="00993539" w:rsidRPr="002E233C" w:rsidRDefault="00993539" w:rsidP="00A01F81">
      <w:pPr>
        <w:pStyle w:val="ListParagraph"/>
        <w:numPr>
          <w:ilvl w:val="0"/>
          <w:numId w:val="32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Now automatically every file will </w:t>
      </w:r>
      <w:r>
        <w:rPr>
          <w:rFonts w:ascii="Comic Sans MS" w:hAnsi="Comic Sans MS" w:cs="Segoe UI Semibold"/>
          <w:sz w:val="24"/>
          <w:szCs w:val="24"/>
        </w:rPr>
        <w:t>P</w:t>
      </w:r>
      <w:r w:rsidRPr="002E233C">
        <w:rPr>
          <w:rFonts w:ascii="Comic Sans MS" w:hAnsi="Comic Sans MS" w:cs="Segoe UI Semibold"/>
          <w:sz w:val="24"/>
          <w:szCs w:val="24"/>
        </w:rPr>
        <w:t>ushed to selected repo in GitHub [only committed files pushed]</w:t>
      </w:r>
    </w:p>
    <w:p w14:paraId="35148C8E" w14:textId="53F77823" w:rsidR="00993539" w:rsidRPr="00CC7717" w:rsidRDefault="00993539" w:rsidP="00A01F81">
      <w:pPr>
        <w:pStyle w:val="ListParagraph"/>
        <w:numPr>
          <w:ilvl w:val="0"/>
          <w:numId w:val="32"/>
        </w:numPr>
        <w:rPr>
          <w:rFonts w:ascii="Comic Sans MS" w:hAnsi="Comic Sans MS" w:cs="Segoe UI Semibold"/>
          <w:color w:val="0070C0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If u want to push another branch files $ </w:t>
      </w:r>
      <w:r w:rsidRPr="00CC7717">
        <w:rPr>
          <w:rFonts w:ascii="Comic Sans MS" w:hAnsi="Comic Sans MS" w:cs="Segoe UI Semibold"/>
          <w:color w:val="0070C0"/>
          <w:sz w:val="24"/>
          <w:szCs w:val="24"/>
        </w:rPr>
        <w:t>git checkout &lt;branch&gt;</w:t>
      </w:r>
      <w:r w:rsidRPr="00CC7717">
        <w:rPr>
          <w:rFonts w:ascii="Comic Sans MS" w:hAnsi="Comic Sans MS" w:cs="Segoe UI Semibold"/>
          <w:b/>
          <w:bCs/>
          <w:color w:val="0070C0"/>
          <w:sz w:val="24"/>
          <w:szCs w:val="24"/>
        </w:rPr>
        <w:t xml:space="preserve"> </w:t>
      </w:r>
      <w:r w:rsidRPr="002E233C">
        <w:rPr>
          <w:rFonts w:ascii="Comic Sans MS" w:hAnsi="Comic Sans MS" w:cs="Segoe UI Semibold"/>
          <w:b/>
          <w:bCs/>
          <w:sz w:val="24"/>
          <w:szCs w:val="24"/>
        </w:rPr>
        <w:sym w:font="Wingdings" w:char="F0E0"/>
      </w:r>
      <w:r w:rsidRPr="002E233C">
        <w:rPr>
          <w:rFonts w:ascii="Comic Sans MS" w:hAnsi="Comic Sans MS" w:cs="Segoe UI Semibold"/>
          <w:b/>
          <w:bCs/>
          <w:sz w:val="24"/>
          <w:szCs w:val="24"/>
        </w:rPr>
        <w:t xml:space="preserve"> </w:t>
      </w:r>
      <w:r w:rsidRPr="00CC7717">
        <w:rPr>
          <w:rFonts w:ascii="Comic Sans MS" w:hAnsi="Comic Sans MS" w:cs="Segoe UI Semibold"/>
          <w:color w:val="0070C0"/>
          <w:sz w:val="24"/>
          <w:szCs w:val="24"/>
        </w:rPr>
        <w:t>git push -u origin &lt;</w:t>
      </w:r>
      <w:proofErr w:type="spellStart"/>
      <w:r w:rsidRPr="00CC7717">
        <w:rPr>
          <w:rFonts w:ascii="Comic Sans MS" w:hAnsi="Comic Sans MS" w:cs="Segoe UI Semibold"/>
          <w:color w:val="0070C0"/>
          <w:sz w:val="24"/>
          <w:szCs w:val="24"/>
        </w:rPr>
        <w:t>branch</w:t>
      </w:r>
      <w:r w:rsidR="00A423BE">
        <w:rPr>
          <w:rFonts w:ascii="Comic Sans MS" w:hAnsi="Comic Sans MS" w:cs="Segoe UI Semibold"/>
          <w:color w:val="0070C0"/>
          <w:sz w:val="24"/>
          <w:szCs w:val="24"/>
        </w:rPr>
        <w:t>Name</w:t>
      </w:r>
      <w:proofErr w:type="spellEnd"/>
      <w:r w:rsidRPr="00CC7717">
        <w:rPr>
          <w:rFonts w:ascii="Comic Sans MS" w:hAnsi="Comic Sans MS" w:cs="Segoe UI Semibold"/>
          <w:color w:val="0070C0"/>
          <w:sz w:val="24"/>
          <w:szCs w:val="24"/>
        </w:rPr>
        <w:t>&gt;</w:t>
      </w:r>
    </w:p>
    <w:p w14:paraId="7060F63B" w14:textId="3BB5C174" w:rsidR="00993539" w:rsidRDefault="00993539" w:rsidP="00993539">
      <w:pPr>
        <w:rPr>
          <w:rFonts w:ascii="Comic Sans MS" w:hAnsi="Comic Sans MS" w:cs="Segoe UI Semibold"/>
          <w:color w:val="00B0F0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To check repository connected/not and which repo connected </w:t>
      </w:r>
      <w:r w:rsidR="00CC7717">
        <w:rPr>
          <w:rFonts w:ascii="Comic Sans MS" w:hAnsi="Comic Sans MS" w:cs="Segoe UI Semibold"/>
          <w:sz w:val="24"/>
          <w:szCs w:val="24"/>
        </w:rPr>
        <w:t>$</w:t>
      </w:r>
      <w:r w:rsidRPr="002E233C">
        <w:rPr>
          <w:rFonts w:ascii="Comic Sans MS" w:hAnsi="Comic Sans MS" w:cs="Segoe UI Semibold"/>
          <w:sz w:val="24"/>
          <w:szCs w:val="24"/>
        </w:rPr>
        <w:t xml:space="preserve"> </w:t>
      </w:r>
      <w:r w:rsidRPr="00CC7717">
        <w:rPr>
          <w:rFonts w:ascii="Comic Sans MS" w:hAnsi="Comic Sans MS" w:cs="Segoe UI Semibold"/>
          <w:color w:val="0070C0"/>
          <w:sz w:val="24"/>
          <w:szCs w:val="24"/>
        </w:rPr>
        <w:t xml:space="preserve">git remote -v </w:t>
      </w:r>
    </w:p>
    <w:p w14:paraId="714C4EA3" w14:textId="77777777" w:rsidR="00F963D2" w:rsidRDefault="00F963D2" w:rsidP="002E74B9">
      <w:pPr>
        <w:rPr>
          <w:rFonts w:ascii="Comic Sans MS" w:hAnsi="Comic Sans MS" w:cs="Segoe UI Semibold"/>
          <w:color w:val="C00000"/>
          <w:sz w:val="24"/>
          <w:szCs w:val="24"/>
        </w:rPr>
      </w:pPr>
    </w:p>
    <w:p w14:paraId="02AA8E50" w14:textId="77777777" w:rsidR="00F963D2" w:rsidRDefault="00F963D2" w:rsidP="002E74B9">
      <w:pPr>
        <w:rPr>
          <w:rFonts w:ascii="Comic Sans MS" w:hAnsi="Comic Sans MS" w:cs="Segoe UI Semibold"/>
          <w:color w:val="C00000"/>
          <w:sz w:val="24"/>
          <w:szCs w:val="24"/>
        </w:rPr>
      </w:pPr>
    </w:p>
    <w:p w14:paraId="245324C2" w14:textId="77777777" w:rsidR="006B5521" w:rsidRDefault="006B5521" w:rsidP="002E74B9">
      <w:pPr>
        <w:rPr>
          <w:rFonts w:ascii="Comic Sans MS" w:hAnsi="Comic Sans MS" w:cs="Segoe UI Semibold"/>
          <w:color w:val="C00000"/>
          <w:sz w:val="24"/>
          <w:szCs w:val="24"/>
        </w:rPr>
      </w:pPr>
    </w:p>
    <w:p w14:paraId="3AB8A147" w14:textId="1771C54B" w:rsidR="002E74B9" w:rsidRPr="00786C5A" w:rsidRDefault="002E74B9" w:rsidP="002E74B9">
      <w:pPr>
        <w:rPr>
          <w:rFonts w:ascii="Comic Sans MS" w:hAnsi="Comic Sans MS" w:cs="Segoe UI Semibold"/>
          <w:color w:val="C00000"/>
          <w:sz w:val="24"/>
          <w:szCs w:val="24"/>
        </w:rPr>
      </w:pPr>
      <w:r w:rsidRPr="00786C5A">
        <w:rPr>
          <w:rFonts w:ascii="Comic Sans MS" w:hAnsi="Comic Sans MS" w:cs="Segoe UI Semibold"/>
          <w:color w:val="C00000"/>
          <w:sz w:val="24"/>
          <w:szCs w:val="24"/>
        </w:rPr>
        <w:t xml:space="preserve">Q) How to get Data/Repo from Git-Hub </w:t>
      </w:r>
      <w:r w:rsidR="004435F8">
        <w:rPr>
          <w:rFonts w:ascii="Comic Sans MS" w:hAnsi="Comic Sans MS" w:cs="Segoe UI Semibold"/>
          <w:color w:val="C00000"/>
          <w:sz w:val="24"/>
          <w:szCs w:val="24"/>
        </w:rPr>
        <w:t>t</w:t>
      </w:r>
      <w:r w:rsidRPr="00786C5A">
        <w:rPr>
          <w:rFonts w:ascii="Comic Sans MS" w:hAnsi="Comic Sans MS" w:cs="Segoe UI Semibold"/>
          <w:color w:val="C00000"/>
          <w:sz w:val="24"/>
          <w:szCs w:val="24"/>
        </w:rPr>
        <w:t xml:space="preserve">o Git </w:t>
      </w:r>
      <w:r w:rsidR="007C69EB">
        <w:rPr>
          <w:rFonts w:ascii="Comic Sans MS" w:hAnsi="Comic Sans MS" w:cs="Segoe UI Semibold"/>
          <w:color w:val="C00000"/>
          <w:sz w:val="24"/>
          <w:szCs w:val="24"/>
        </w:rPr>
        <w:t xml:space="preserve">(Central repo to </w:t>
      </w:r>
      <w:r w:rsidR="00426B1A">
        <w:rPr>
          <w:rFonts w:ascii="Comic Sans MS" w:hAnsi="Comic Sans MS" w:cs="Segoe UI Semibold"/>
          <w:color w:val="C00000"/>
          <w:sz w:val="24"/>
          <w:szCs w:val="24"/>
        </w:rPr>
        <w:t>Local Repo)</w:t>
      </w:r>
    </w:p>
    <w:p w14:paraId="580FF10A" w14:textId="5B85A736" w:rsidR="002E74B9" w:rsidRPr="002E233C" w:rsidRDefault="002E74B9" w:rsidP="00A01F81">
      <w:pPr>
        <w:pStyle w:val="ListParagraph"/>
        <w:numPr>
          <w:ilvl w:val="0"/>
          <w:numId w:val="35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To get </w:t>
      </w:r>
      <w:r w:rsidR="006B5521">
        <w:rPr>
          <w:rFonts w:ascii="Comic Sans MS" w:hAnsi="Comic Sans MS" w:cs="Segoe UI Semibold"/>
          <w:sz w:val="24"/>
          <w:szCs w:val="24"/>
        </w:rPr>
        <w:t>G</w:t>
      </w:r>
      <w:r w:rsidRPr="002E233C">
        <w:rPr>
          <w:rFonts w:ascii="Comic Sans MS" w:hAnsi="Comic Sans MS" w:cs="Segoe UI Semibold"/>
          <w:sz w:val="24"/>
          <w:szCs w:val="24"/>
        </w:rPr>
        <w:t xml:space="preserve">it hub entire repo to our </w:t>
      </w:r>
      <w:r w:rsidR="006B5521">
        <w:rPr>
          <w:rFonts w:ascii="Comic Sans MS" w:hAnsi="Comic Sans MS" w:cs="Segoe UI Semibold"/>
          <w:sz w:val="24"/>
          <w:szCs w:val="24"/>
        </w:rPr>
        <w:t>G</w:t>
      </w:r>
      <w:r w:rsidRPr="002E233C">
        <w:rPr>
          <w:rFonts w:ascii="Comic Sans MS" w:hAnsi="Comic Sans MS" w:cs="Segoe UI Semibold"/>
          <w:sz w:val="24"/>
          <w:szCs w:val="24"/>
        </w:rPr>
        <w:t xml:space="preserve">it server $ </w:t>
      </w:r>
      <w:r w:rsidRPr="00786C5A">
        <w:rPr>
          <w:rFonts w:ascii="Comic Sans MS" w:hAnsi="Comic Sans MS" w:cs="Segoe UI Semibold"/>
          <w:color w:val="0070C0"/>
          <w:sz w:val="24"/>
          <w:szCs w:val="24"/>
        </w:rPr>
        <w:t xml:space="preserve">git clone &lt;Repo URL&gt; </w:t>
      </w:r>
    </w:p>
    <w:p w14:paraId="769EFB13" w14:textId="77777777" w:rsidR="002E74B9" w:rsidRPr="002E233C" w:rsidRDefault="002E74B9" w:rsidP="00A01F81">
      <w:pPr>
        <w:pStyle w:val="ListParagraph"/>
        <w:numPr>
          <w:ilvl w:val="0"/>
          <w:numId w:val="35"/>
        </w:numPr>
        <w:rPr>
          <w:rFonts w:ascii="Comic Sans MS" w:hAnsi="Comic Sans MS" w:cs="Segoe UI Semibold"/>
          <w:sz w:val="24"/>
          <w:szCs w:val="24"/>
          <w:u w:val="single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To get only changed data in Git Hub </w:t>
      </w:r>
      <w:r w:rsidRPr="002E233C">
        <w:rPr>
          <w:rFonts w:ascii="Comic Sans MS" w:hAnsi="Comic Sans MS" w:cs="Segoe UI Semibold"/>
        </w:rPr>
        <w:t xml:space="preserve">$ </w:t>
      </w:r>
      <w:r w:rsidRPr="00786C5A">
        <w:rPr>
          <w:rFonts w:ascii="Comic Sans MS" w:hAnsi="Comic Sans MS" w:cs="Segoe UI Semibold"/>
          <w:color w:val="0070C0"/>
          <w:sz w:val="24"/>
          <w:szCs w:val="24"/>
        </w:rPr>
        <w:t xml:space="preserve">git fetch &amp;&amp; git merge </w:t>
      </w:r>
      <w:r w:rsidRPr="002E233C">
        <w:rPr>
          <w:rFonts w:ascii="Comic Sans MS" w:hAnsi="Comic Sans MS" w:cs="Segoe UI Semibold"/>
          <w:sz w:val="24"/>
          <w:szCs w:val="24"/>
        </w:rPr>
        <w:t xml:space="preserve">(or) </w:t>
      </w:r>
      <w:r w:rsidRPr="00786C5A">
        <w:rPr>
          <w:rFonts w:ascii="Comic Sans MS" w:hAnsi="Comic Sans MS" w:cs="Segoe UI Semibold"/>
          <w:color w:val="0070C0"/>
          <w:sz w:val="24"/>
          <w:szCs w:val="24"/>
        </w:rPr>
        <w:t xml:space="preserve">git pull </w:t>
      </w:r>
    </w:p>
    <w:p w14:paraId="4C12FE10" w14:textId="77777777" w:rsidR="002E74B9" w:rsidRPr="004A2066" w:rsidRDefault="002E74B9" w:rsidP="002E74B9">
      <w:pPr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</w:pPr>
      <w:r w:rsidRPr="004A2066"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  <w:t xml:space="preserve">Git Clone: </w:t>
      </w:r>
    </w:p>
    <w:p w14:paraId="0FA996E3" w14:textId="77777777" w:rsidR="002E74B9" w:rsidRDefault="002E74B9" w:rsidP="002E74B9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Git Clone is Used to Download Git repository from GitHub.</w:t>
      </w:r>
    </w:p>
    <w:p w14:paraId="780E4B97" w14:textId="77777777" w:rsidR="002E74B9" w:rsidRDefault="002E74B9" w:rsidP="002E74B9">
      <w:pPr>
        <w:rPr>
          <w:rFonts w:ascii="Comic Sans MS" w:hAnsi="Comic Sans MS"/>
          <w:color w:val="0070C0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ab/>
        <w:t xml:space="preserve">$ </w:t>
      </w:r>
      <w:r w:rsidRPr="00843D5A">
        <w:rPr>
          <w:rFonts w:ascii="Comic Sans MS" w:hAnsi="Comic Sans MS"/>
          <w:color w:val="0070C0"/>
          <w:sz w:val="24"/>
          <w:szCs w:val="24"/>
        </w:rPr>
        <w:t>git clone &lt;Repo URL&gt;</w:t>
      </w:r>
    </w:p>
    <w:p w14:paraId="5776EAD9" w14:textId="77777777" w:rsidR="002E74B9" w:rsidRPr="004F40FB" w:rsidRDefault="002E74B9" w:rsidP="002E74B9">
      <w:pPr>
        <w:rPr>
          <w:rFonts w:ascii="Comic Sans MS" w:hAnsi="Comic Sans MS" w:cs="Segoe UI Semibold"/>
          <w:color w:val="00B0F0"/>
          <w:sz w:val="24"/>
          <w:szCs w:val="24"/>
        </w:rPr>
      </w:pPr>
      <w:r w:rsidRPr="002E233C">
        <w:rPr>
          <w:rFonts w:ascii="Comic Sans MS" w:hAnsi="Comic Sans MS" w:cs="Segoe UI Semibold"/>
          <w:color w:val="FF0000"/>
          <w:sz w:val="24"/>
          <w:szCs w:val="24"/>
        </w:rPr>
        <w:t xml:space="preserve">Note: </w:t>
      </w:r>
      <w:r w:rsidRPr="002E233C">
        <w:rPr>
          <w:rFonts w:ascii="Comic Sans MS" w:hAnsi="Comic Sans MS" w:cs="Segoe UI Semibold"/>
          <w:sz w:val="24"/>
          <w:szCs w:val="24"/>
        </w:rPr>
        <w:t xml:space="preserve">To get particular branch from Git-Hub $ </w:t>
      </w:r>
      <w:r w:rsidRPr="004F40FB">
        <w:rPr>
          <w:rFonts w:ascii="Comic Sans MS" w:hAnsi="Comic Sans MS" w:cs="Segoe UI Semibold"/>
          <w:color w:val="0070C0"/>
          <w:sz w:val="24"/>
          <w:szCs w:val="24"/>
        </w:rPr>
        <w:t>git clone -b &lt;</w:t>
      </w:r>
      <w:proofErr w:type="spellStart"/>
      <w:r w:rsidRPr="004F40FB">
        <w:rPr>
          <w:rFonts w:ascii="Comic Sans MS" w:hAnsi="Comic Sans MS" w:cs="Segoe UI Semibold"/>
          <w:color w:val="0070C0"/>
          <w:sz w:val="24"/>
          <w:szCs w:val="24"/>
        </w:rPr>
        <w:t>branchName</w:t>
      </w:r>
      <w:proofErr w:type="spellEnd"/>
      <w:r w:rsidRPr="004F40FB">
        <w:rPr>
          <w:rFonts w:ascii="Comic Sans MS" w:hAnsi="Comic Sans MS" w:cs="Segoe UI Semibold"/>
          <w:color w:val="0070C0"/>
          <w:sz w:val="24"/>
          <w:szCs w:val="24"/>
        </w:rPr>
        <w:t>&gt; &lt;</w:t>
      </w:r>
      <w:proofErr w:type="spellStart"/>
      <w:r w:rsidRPr="004F40FB">
        <w:rPr>
          <w:rFonts w:ascii="Comic Sans MS" w:hAnsi="Comic Sans MS" w:cs="Segoe UI Semibold"/>
          <w:color w:val="0070C0"/>
          <w:sz w:val="24"/>
          <w:szCs w:val="24"/>
        </w:rPr>
        <w:t>Repo_URL</w:t>
      </w:r>
      <w:proofErr w:type="spellEnd"/>
      <w:r w:rsidRPr="004F40FB">
        <w:rPr>
          <w:rFonts w:ascii="Comic Sans MS" w:hAnsi="Comic Sans MS" w:cs="Segoe UI Semibold"/>
          <w:color w:val="0070C0"/>
          <w:sz w:val="24"/>
          <w:szCs w:val="24"/>
        </w:rPr>
        <w:t>&gt;</w:t>
      </w:r>
    </w:p>
    <w:p w14:paraId="081C5E94" w14:textId="77777777" w:rsidR="002E74B9" w:rsidRPr="008761BF" w:rsidRDefault="002E74B9" w:rsidP="002E74B9">
      <w:pPr>
        <w:tabs>
          <w:tab w:val="left" w:pos="1788"/>
        </w:tabs>
        <w:rPr>
          <w:rFonts w:ascii="Comic Sans MS" w:hAnsi="Comic Sans MS"/>
          <w:color w:val="ED7D31" w:themeColor="accent2"/>
          <w:sz w:val="24"/>
          <w:szCs w:val="24"/>
          <w:u w:val="single"/>
        </w:rPr>
      </w:pPr>
      <w:r w:rsidRPr="008761BF">
        <w:rPr>
          <w:rFonts w:ascii="Comic Sans MS" w:hAnsi="Comic Sans MS"/>
          <w:color w:val="ED7D31" w:themeColor="accent2"/>
          <w:sz w:val="24"/>
          <w:szCs w:val="24"/>
          <w:u w:val="single"/>
        </w:rPr>
        <w:t xml:space="preserve">Git Pull: </w:t>
      </w:r>
    </w:p>
    <w:p w14:paraId="4364FBC7" w14:textId="77777777" w:rsidR="002E74B9" w:rsidRDefault="002E74B9" w:rsidP="002E74B9">
      <w:pPr>
        <w:tabs>
          <w:tab w:val="left" w:pos="1788"/>
        </w:tabs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Pull command is used to take latest changes from central repository to local.</w:t>
      </w:r>
    </w:p>
    <w:p w14:paraId="141BDAFC" w14:textId="77777777" w:rsidR="002E74B9" w:rsidRDefault="002E74B9" w:rsidP="002E74B9">
      <w:pPr>
        <w:tabs>
          <w:tab w:val="left" w:pos="1788"/>
        </w:tabs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>When we want to make some changes to code, it is always recommended to take ‘git pull’</w:t>
      </w:r>
    </w:p>
    <w:p w14:paraId="0BACB949" w14:textId="77777777" w:rsidR="002E74B9" w:rsidRDefault="002E74B9" w:rsidP="002E74B9">
      <w:pPr>
        <w:tabs>
          <w:tab w:val="left" w:pos="1788"/>
        </w:tabs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 xml:space="preserve">Alternative command for Git Pull $ </w:t>
      </w:r>
      <w:r w:rsidRPr="002E233C">
        <w:rPr>
          <w:rFonts w:ascii="Comic Sans MS" w:hAnsi="Comic Sans MS" w:cs="Segoe UI Semibold"/>
          <w:color w:val="00B0F0"/>
          <w:sz w:val="24"/>
          <w:szCs w:val="24"/>
        </w:rPr>
        <w:t>git fetch &amp;&amp; git merge</w:t>
      </w:r>
    </w:p>
    <w:p w14:paraId="7C4CE0C9" w14:textId="77777777" w:rsidR="002E74B9" w:rsidRPr="008761BF" w:rsidRDefault="002E74B9" w:rsidP="002E74B9">
      <w:pPr>
        <w:tabs>
          <w:tab w:val="left" w:pos="1788"/>
        </w:tabs>
        <w:rPr>
          <w:rFonts w:ascii="Comic Sans MS" w:hAnsi="Comic Sans MS"/>
          <w:color w:val="F4B083" w:themeColor="accent2" w:themeTint="99"/>
          <w:sz w:val="24"/>
          <w:szCs w:val="24"/>
        </w:rPr>
      </w:pPr>
      <w:r w:rsidRPr="008761BF">
        <w:rPr>
          <w:rFonts w:ascii="Comic Sans MS" w:hAnsi="Comic Sans MS"/>
          <w:color w:val="F4B083" w:themeColor="accent2" w:themeTint="99"/>
          <w:sz w:val="24"/>
          <w:szCs w:val="24"/>
        </w:rPr>
        <w:t>Scenario:</w:t>
      </w:r>
    </w:p>
    <w:p w14:paraId="2C5872DC" w14:textId="77777777" w:rsidR="002E74B9" w:rsidRDefault="002E74B9" w:rsidP="002E74B9">
      <w:pPr>
        <w:tabs>
          <w:tab w:val="left" w:pos="1788"/>
        </w:tabs>
        <w:rPr>
          <w:rFonts w:ascii="Comic Sans MS" w:hAnsi="Comic Sans MS"/>
          <w:sz w:val="24"/>
          <w:szCs w:val="24"/>
        </w:rPr>
      </w:pPr>
      <w:r w:rsidRPr="00396474">
        <w:rPr>
          <w:rFonts w:ascii="Comic Sans MS" w:hAnsi="Comic Sans MS"/>
          <w:color w:val="C00000"/>
          <w:sz w:val="24"/>
          <w:szCs w:val="24"/>
        </w:rPr>
        <w:t xml:space="preserve">Q) </w:t>
      </w:r>
      <w:r>
        <w:rPr>
          <w:rFonts w:ascii="Comic Sans MS" w:hAnsi="Comic Sans MS"/>
          <w:sz w:val="24"/>
          <w:szCs w:val="24"/>
        </w:rPr>
        <w:t xml:space="preserve">Giving Permission to other Git users to do make changes in </w:t>
      </w:r>
      <w:proofErr w:type="gramStart"/>
      <w:r>
        <w:rPr>
          <w:rFonts w:ascii="Comic Sans MS" w:hAnsi="Comic Sans MS"/>
          <w:sz w:val="24"/>
          <w:szCs w:val="24"/>
        </w:rPr>
        <w:t>Public</w:t>
      </w:r>
      <w:proofErr w:type="gramEnd"/>
      <w:r>
        <w:rPr>
          <w:rFonts w:ascii="Comic Sans MS" w:hAnsi="Comic Sans MS"/>
          <w:sz w:val="24"/>
          <w:szCs w:val="24"/>
        </w:rPr>
        <w:t xml:space="preserve"> repo:</w:t>
      </w:r>
    </w:p>
    <w:p w14:paraId="583B34DE" w14:textId="77777777" w:rsidR="002E74B9" w:rsidRPr="00AA022F" w:rsidRDefault="002E74B9" w:rsidP="00A01F81">
      <w:pPr>
        <w:pStyle w:val="ListParagraph"/>
        <w:numPr>
          <w:ilvl w:val="0"/>
          <w:numId w:val="43"/>
        </w:numPr>
        <w:tabs>
          <w:tab w:val="left" w:pos="1788"/>
        </w:tabs>
        <w:rPr>
          <w:rFonts w:ascii="Comic Sans MS" w:hAnsi="Comic Sans MS"/>
          <w:sz w:val="24"/>
          <w:szCs w:val="24"/>
        </w:rPr>
      </w:pPr>
      <w:r w:rsidRPr="00AA022F">
        <w:rPr>
          <w:rFonts w:ascii="Comic Sans MS" w:hAnsi="Comic Sans MS"/>
          <w:sz w:val="24"/>
          <w:szCs w:val="24"/>
        </w:rPr>
        <w:t xml:space="preserve">Go to Repository &gt; Settings &gt; Collaborators &gt; Add people </w:t>
      </w:r>
    </w:p>
    <w:p w14:paraId="72680568" w14:textId="77777777" w:rsidR="002E74B9" w:rsidRPr="00AA022F" w:rsidRDefault="002E74B9" w:rsidP="00A01F81">
      <w:pPr>
        <w:pStyle w:val="ListParagraph"/>
        <w:numPr>
          <w:ilvl w:val="0"/>
          <w:numId w:val="43"/>
        </w:numPr>
        <w:tabs>
          <w:tab w:val="left" w:pos="1788"/>
        </w:tabs>
        <w:rPr>
          <w:rFonts w:ascii="Comic Sans MS" w:hAnsi="Comic Sans MS"/>
          <w:sz w:val="24"/>
          <w:szCs w:val="24"/>
        </w:rPr>
      </w:pPr>
      <w:r w:rsidRPr="00AA022F">
        <w:rPr>
          <w:rFonts w:ascii="Comic Sans MS" w:hAnsi="Comic Sans MS"/>
          <w:sz w:val="24"/>
          <w:szCs w:val="24"/>
        </w:rPr>
        <w:t>Enter Others GitHub Gmail ID</w:t>
      </w:r>
    </w:p>
    <w:p w14:paraId="1BA4620A" w14:textId="77777777" w:rsidR="002E74B9" w:rsidRPr="00547B72" w:rsidRDefault="002E74B9" w:rsidP="00A01F81">
      <w:pPr>
        <w:pStyle w:val="ListParagraph"/>
        <w:numPr>
          <w:ilvl w:val="0"/>
          <w:numId w:val="43"/>
        </w:numPr>
        <w:tabs>
          <w:tab w:val="left" w:pos="1788"/>
        </w:tabs>
        <w:rPr>
          <w:rFonts w:ascii="Comic Sans MS" w:hAnsi="Comic Sans MS"/>
          <w:sz w:val="24"/>
          <w:szCs w:val="24"/>
        </w:rPr>
      </w:pPr>
      <w:r w:rsidRPr="00AA022F">
        <w:rPr>
          <w:rFonts w:ascii="Comic Sans MS" w:hAnsi="Comic Sans MS"/>
          <w:sz w:val="24"/>
          <w:szCs w:val="24"/>
        </w:rPr>
        <w:t xml:space="preserve">The collaborator will get ‘Pending Invite’ in Email and Need to accept it. </w:t>
      </w:r>
    </w:p>
    <w:p w14:paraId="0C51EBD5" w14:textId="77777777" w:rsidR="002E74B9" w:rsidRPr="00547B72" w:rsidRDefault="002E74B9" w:rsidP="00A01F81">
      <w:pPr>
        <w:pStyle w:val="ListParagraph"/>
        <w:numPr>
          <w:ilvl w:val="0"/>
          <w:numId w:val="44"/>
        </w:numPr>
        <w:tabs>
          <w:tab w:val="left" w:pos="1788"/>
        </w:tabs>
        <w:rPr>
          <w:rFonts w:ascii="Comic Sans MS" w:hAnsi="Comic Sans MS"/>
          <w:sz w:val="24"/>
          <w:szCs w:val="24"/>
        </w:rPr>
      </w:pPr>
      <w:r w:rsidRPr="00547B72">
        <w:rPr>
          <w:rFonts w:ascii="Comic Sans MS" w:hAnsi="Comic Sans MS"/>
          <w:sz w:val="24"/>
          <w:szCs w:val="24"/>
        </w:rPr>
        <w:t>Now acts as Collaborator</w:t>
      </w:r>
      <w:r>
        <w:rPr>
          <w:rFonts w:ascii="Comic Sans MS" w:hAnsi="Comic Sans MS"/>
          <w:sz w:val="24"/>
          <w:szCs w:val="24"/>
        </w:rPr>
        <w:t>/</w:t>
      </w:r>
      <w:proofErr w:type="gramStart"/>
      <w:r>
        <w:rPr>
          <w:rFonts w:ascii="Comic Sans MS" w:hAnsi="Comic Sans MS"/>
          <w:sz w:val="24"/>
          <w:szCs w:val="24"/>
        </w:rPr>
        <w:t>Other</w:t>
      </w:r>
      <w:proofErr w:type="gramEnd"/>
      <w:r>
        <w:rPr>
          <w:rFonts w:ascii="Comic Sans MS" w:hAnsi="Comic Sans MS"/>
          <w:sz w:val="24"/>
          <w:szCs w:val="24"/>
        </w:rPr>
        <w:t xml:space="preserve"> user.</w:t>
      </w:r>
      <w:r w:rsidRPr="00547B72">
        <w:rPr>
          <w:rFonts w:ascii="Comic Sans MS" w:hAnsi="Comic Sans MS"/>
          <w:sz w:val="24"/>
          <w:szCs w:val="24"/>
        </w:rPr>
        <w:t xml:space="preserve"> </w:t>
      </w:r>
    </w:p>
    <w:p w14:paraId="3DD107D2" w14:textId="77777777" w:rsidR="002E74B9" w:rsidRPr="00547B72" w:rsidRDefault="002E74B9" w:rsidP="00A01F81">
      <w:pPr>
        <w:pStyle w:val="ListParagraph"/>
        <w:numPr>
          <w:ilvl w:val="0"/>
          <w:numId w:val="44"/>
        </w:numPr>
        <w:tabs>
          <w:tab w:val="left" w:pos="1788"/>
        </w:tabs>
        <w:rPr>
          <w:rFonts w:ascii="Comic Sans MS" w:hAnsi="Comic Sans MS"/>
          <w:sz w:val="24"/>
          <w:szCs w:val="24"/>
        </w:rPr>
      </w:pPr>
      <w:r w:rsidRPr="00547B72">
        <w:rPr>
          <w:rFonts w:ascii="Comic Sans MS" w:hAnsi="Comic Sans MS"/>
          <w:sz w:val="24"/>
          <w:szCs w:val="24"/>
        </w:rPr>
        <w:t xml:space="preserve">Copy the repo link and </w:t>
      </w:r>
      <w:proofErr w:type="gramStart"/>
      <w:r w:rsidRPr="00547B72">
        <w:rPr>
          <w:rFonts w:ascii="Comic Sans MS" w:hAnsi="Comic Sans MS"/>
          <w:sz w:val="24"/>
          <w:szCs w:val="24"/>
        </w:rPr>
        <w:t>Clone</w:t>
      </w:r>
      <w:proofErr w:type="gramEnd"/>
      <w:r w:rsidRPr="00547B72">
        <w:rPr>
          <w:rFonts w:ascii="Comic Sans MS" w:hAnsi="Comic Sans MS"/>
          <w:sz w:val="24"/>
          <w:szCs w:val="24"/>
        </w:rPr>
        <w:t xml:space="preserve"> the repo </w:t>
      </w:r>
    </w:p>
    <w:p w14:paraId="1725DB08" w14:textId="77777777" w:rsidR="002E74B9" w:rsidRPr="00547B72" w:rsidRDefault="002E74B9" w:rsidP="00A01F81">
      <w:pPr>
        <w:pStyle w:val="ListParagraph"/>
        <w:numPr>
          <w:ilvl w:val="0"/>
          <w:numId w:val="44"/>
        </w:numPr>
        <w:tabs>
          <w:tab w:val="left" w:pos="1788"/>
        </w:tabs>
        <w:rPr>
          <w:rFonts w:ascii="Comic Sans MS" w:hAnsi="Comic Sans MS"/>
          <w:sz w:val="24"/>
          <w:szCs w:val="24"/>
        </w:rPr>
      </w:pPr>
      <w:r w:rsidRPr="00547B72">
        <w:rPr>
          <w:rFonts w:ascii="Comic Sans MS" w:hAnsi="Comic Sans MS"/>
          <w:sz w:val="24"/>
          <w:szCs w:val="24"/>
        </w:rPr>
        <w:t>Make some changes and commit repo.</w:t>
      </w:r>
    </w:p>
    <w:p w14:paraId="22509049" w14:textId="77777777" w:rsidR="002E74B9" w:rsidRPr="00547B72" w:rsidRDefault="002E74B9" w:rsidP="00A01F81">
      <w:pPr>
        <w:pStyle w:val="ListParagraph"/>
        <w:numPr>
          <w:ilvl w:val="0"/>
          <w:numId w:val="44"/>
        </w:numPr>
        <w:tabs>
          <w:tab w:val="left" w:pos="1788"/>
        </w:tabs>
        <w:rPr>
          <w:rFonts w:ascii="Comic Sans MS" w:hAnsi="Comic Sans MS"/>
          <w:sz w:val="24"/>
          <w:szCs w:val="24"/>
        </w:rPr>
      </w:pPr>
      <w:r w:rsidRPr="00547B72">
        <w:rPr>
          <w:rFonts w:ascii="Comic Sans MS" w:hAnsi="Comic Sans MS"/>
          <w:sz w:val="24"/>
          <w:szCs w:val="24"/>
        </w:rPr>
        <w:t>That time we use ‘git pull</w:t>
      </w:r>
      <w:proofErr w:type="gramStart"/>
      <w:r w:rsidRPr="00547B72">
        <w:rPr>
          <w:rFonts w:ascii="Comic Sans MS" w:hAnsi="Comic Sans MS"/>
          <w:sz w:val="24"/>
          <w:szCs w:val="24"/>
        </w:rPr>
        <w:t>’ :</w:t>
      </w:r>
      <w:proofErr w:type="gramEnd"/>
      <w:r w:rsidRPr="00547B72">
        <w:rPr>
          <w:rFonts w:ascii="Comic Sans MS" w:hAnsi="Comic Sans MS"/>
          <w:sz w:val="24"/>
          <w:szCs w:val="24"/>
        </w:rPr>
        <w:t xml:space="preserve"> To get the latest code repo</w:t>
      </w:r>
    </w:p>
    <w:p w14:paraId="07BBF3D9" w14:textId="77777777" w:rsidR="002E74B9" w:rsidRDefault="002E74B9" w:rsidP="002E74B9">
      <w:pPr>
        <w:tabs>
          <w:tab w:val="left" w:pos="1788"/>
        </w:tabs>
        <w:rPr>
          <w:rFonts w:ascii="Comic Sans MS" w:hAnsi="Comic Sans MS"/>
          <w:sz w:val="24"/>
          <w:szCs w:val="24"/>
        </w:rPr>
      </w:pPr>
      <w:r w:rsidRPr="008761BF">
        <w:rPr>
          <w:rFonts w:ascii="Comic Sans MS" w:hAnsi="Comic Sans MS"/>
          <w:color w:val="C00000"/>
          <w:sz w:val="24"/>
          <w:szCs w:val="24"/>
        </w:rPr>
        <w:t xml:space="preserve">Note: </w:t>
      </w:r>
      <w:r>
        <w:rPr>
          <w:rFonts w:ascii="Comic Sans MS" w:hAnsi="Comic Sans MS"/>
          <w:sz w:val="24"/>
          <w:szCs w:val="24"/>
        </w:rPr>
        <w:t>when we execute ‘git pull’ there is a chance of getting conflicts. We need to resolve the conflicts and we should push the code without conflicts.</w:t>
      </w:r>
    </w:p>
    <w:p w14:paraId="6549A253" w14:textId="77777777" w:rsidR="002E74B9" w:rsidRDefault="002E74B9" w:rsidP="002E74B9">
      <w:pPr>
        <w:rPr>
          <w:rFonts w:ascii="Comic Sans MS" w:hAnsi="Comic Sans MS" w:cs="Segoe UI Semibold"/>
          <w:color w:val="4472C4" w:themeColor="accent1"/>
          <w:sz w:val="24"/>
          <w:szCs w:val="24"/>
          <w:u w:val="single"/>
        </w:rPr>
      </w:pPr>
    </w:p>
    <w:p w14:paraId="553E8F4E" w14:textId="77777777" w:rsidR="002E74B9" w:rsidRPr="00CD0434" w:rsidRDefault="002E74B9" w:rsidP="002E74B9">
      <w:pPr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</w:pPr>
      <w:r w:rsidRPr="00CD0434"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  <w:t xml:space="preserve">Git Fork </w:t>
      </w:r>
    </w:p>
    <w:p w14:paraId="5C0C972C" w14:textId="2E4CD432" w:rsidR="002E74B9" w:rsidRPr="00D06ED3" w:rsidRDefault="002E74B9" w:rsidP="00D06ED3">
      <w:pPr>
        <w:pStyle w:val="ListParagraph"/>
        <w:numPr>
          <w:ilvl w:val="0"/>
          <w:numId w:val="51"/>
        </w:numPr>
        <w:rPr>
          <w:rFonts w:ascii="Comic Sans MS" w:hAnsi="Comic Sans MS" w:cs="Segoe UI Semibold"/>
          <w:sz w:val="24"/>
          <w:szCs w:val="24"/>
        </w:rPr>
      </w:pPr>
      <w:r w:rsidRPr="00D06ED3">
        <w:rPr>
          <w:rFonts w:ascii="Comic Sans MS" w:hAnsi="Comic Sans MS" w:cs="Segoe UI Semibold"/>
          <w:sz w:val="24"/>
          <w:szCs w:val="24"/>
        </w:rPr>
        <w:t xml:space="preserve">To get someone’s entire repository to our </w:t>
      </w:r>
      <w:r w:rsidRPr="00D06ED3">
        <w:rPr>
          <w:rFonts w:ascii="Comic Sans MS" w:hAnsi="Comic Sans MS" w:cs="Segoe UI Semibold"/>
          <w:color w:val="7030A0"/>
          <w:sz w:val="24"/>
          <w:szCs w:val="24"/>
          <w:u w:val="single"/>
        </w:rPr>
        <w:t>GIT-HUB</w:t>
      </w:r>
      <w:r w:rsidRPr="00D06ED3">
        <w:rPr>
          <w:rFonts w:ascii="Comic Sans MS" w:hAnsi="Comic Sans MS" w:cs="Segoe UI Semibold"/>
          <w:color w:val="7030A0"/>
          <w:sz w:val="24"/>
          <w:szCs w:val="24"/>
        </w:rPr>
        <w:t xml:space="preserve"> </w:t>
      </w:r>
      <w:r w:rsidRPr="00D06ED3">
        <w:rPr>
          <w:rFonts w:ascii="Comic Sans MS" w:hAnsi="Comic Sans MS" w:cs="Segoe UI Semibold"/>
          <w:sz w:val="24"/>
          <w:szCs w:val="24"/>
        </w:rPr>
        <w:t xml:space="preserve">server </w:t>
      </w:r>
    </w:p>
    <w:p w14:paraId="6A106C24" w14:textId="4D657DED" w:rsidR="002E74B9" w:rsidRPr="00D06ED3" w:rsidRDefault="002E74B9" w:rsidP="00D06ED3">
      <w:pPr>
        <w:pStyle w:val="ListParagraph"/>
        <w:numPr>
          <w:ilvl w:val="0"/>
          <w:numId w:val="52"/>
        </w:numPr>
        <w:rPr>
          <w:rFonts w:ascii="Comic Sans MS" w:hAnsi="Comic Sans MS" w:cs="Segoe UI Semibold"/>
          <w:sz w:val="24"/>
          <w:szCs w:val="24"/>
        </w:rPr>
      </w:pPr>
      <w:r w:rsidRPr="00D06ED3">
        <w:rPr>
          <w:rFonts w:ascii="Comic Sans MS" w:hAnsi="Comic Sans MS" w:cs="Segoe UI Semibold"/>
          <w:sz w:val="24"/>
          <w:szCs w:val="24"/>
        </w:rPr>
        <w:t xml:space="preserve">In Git-Hub &gt; search Git-Hub Id </w:t>
      </w:r>
      <w:r w:rsidR="00D06ED3" w:rsidRPr="00D06ED3">
        <w:rPr>
          <w:rFonts w:ascii="Comic Sans MS" w:hAnsi="Comic Sans MS" w:cs="Segoe UI Semibold"/>
          <w:sz w:val="24"/>
          <w:szCs w:val="24"/>
        </w:rPr>
        <w:t>&gt;</w:t>
      </w:r>
      <w:r w:rsidRPr="00D06ED3">
        <w:rPr>
          <w:rFonts w:ascii="Comic Sans MS" w:hAnsi="Comic Sans MS" w:cs="Segoe UI Semibold"/>
          <w:sz w:val="24"/>
          <w:szCs w:val="24"/>
        </w:rPr>
        <w:t xml:space="preserve"> overall Git-Hub search </w:t>
      </w:r>
      <w:r w:rsidR="00D06ED3" w:rsidRPr="00D06ED3">
        <w:rPr>
          <w:rFonts w:ascii="Comic Sans MS" w:hAnsi="Comic Sans MS" w:cs="Segoe UI Semibold"/>
          <w:sz w:val="24"/>
          <w:szCs w:val="24"/>
        </w:rPr>
        <w:t>&gt;</w:t>
      </w:r>
      <w:r w:rsidRPr="00D06ED3">
        <w:rPr>
          <w:rFonts w:ascii="Comic Sans MS" w:hAnsi="Comic Sans MS" w:cs="Segoe UI Semibold"/>
          <w:sz w:val="24"/>
          <w:szCs w:val="24"/>
        </w:rPr>
        <w:t xml:space="preserve"> users </w:t>
      </w:r>
      <w:r w:rsidR="00D06ED3" w:rsidRPr="00D06ED3">
        <w:rPr>
          <w:rFonts w:ascii="Comic Sans MS" w:hAnsi="Comic Sans MS" w:cs="Segoe UI Semibold"/>
          <w:sz w:val="24"/>
          <w:szCs w:val="24"/>
        </w:rPr>
        <w:t>&gt;</w:t>
      </w:r>
      <w:r w:rsidRPr="00D06ED3">
        <w:rPr>
          <w:rFonts w:ascii="Comic Sans MS" w:hAnsi="Comic Sans MS" w:cs="Segoe UI Semibold"/>
          <w:sz w:val="24"/>
          <w:szCs w:val="24"/>
        </w:rPr>
        <w:t xml:space="preserve"> select repo </w:t>
      </w:r>
      <w:r w:rsidR="00D06ED3" w:rsidRPr="00D06ED3">
        <w:rPr>
          <w:rFonts w:ascii="Comic Sans MS" w:hAnsi="Comic Sans MS" w:cs="Segoe UI Semibold"/>
          <w:sz w:val="24"/>
          <w:szCs w:val="24"/>
        </w:rPr>
        <w:t>&gt;</w:t>
      </w:r>
      <w:r w:rsidRPr="00D06ED3">
        <w:rPr>
          <w:rFonts w:ascii="Comic Sans MS" w:hAnsi="Comic Sans MS" w:cs="Segoe UI Semibold"/>
          <w:sz w:val="24"/>
          <w:szCs w:val="24"/>
        </w:rPr>
        <w:t xml:space="preserve"> FORK </w:t>
      </w:r>
      <w:r w:rsidR="00D06ED3" w:rsidRPr="00D06ED3">
        <w:rPr>
          <w:rFonts w:ascii="Comic Sans MS" w:hAnsi="Comic Sans MS" w:cs="Segoe UI Semibold"/>
          <w:sz w:val="24"/>
          <w:szCs w:val="24"/>
        </w:rPr>
        <w:t xml:space="preserve">&gt; </w:t>
      </w:r>
      <w:r w:rsidRPr="00D06ED3">
        <w:rPr>
          <w:rFonts w:ascii="Comic Sans MS" w:hAnsi="Comic Sans MS" w:cs="Segoe UI Semibold"/>
          <w:sz w:val="24"/>
          <w:szCs w:val="24"/>
        </w:rPr>
        <w:t>Create fork</w:t>
      </w:r>
    </w:p>
    <w:p w14:paraId="24BE8BD7" w14:textId="3F750C9F" w:rsidR="002E74B9" w:rsidRPr="00D06ED3" w:rsidRDefault="002E74B9" w:rsidP="00D06ED3">
      <w:pPr>
        <w:pStyle w:val="ListParagraph"/>
        <w:numPr>
          <w:ilvl w:val="0"/>
          <w:numId w:val="51"/>
        </w:numPr>
        <w:rPr>
          <w:rFonts w:ascii="Comic Sans MS" w:hAnsi="Comic Sans MS" w:cs="Segoe UI Semibold"/>
          <w:sz w:val="24"/>
          <w:szCs w:val="24"/>
        </w:rPr>
      </w:pPr>
      <w:r w:rsidRPr="00D06ED3">
        <w:rPr>
          <w:rFonts w:ascii="Comic Sans MS" w:hAnsi="Comic Sans MS" w:cs="Segoe UI Semibold"/>
          <w:sz w:val="24"/>
          <w:szCs w:val="24"/>
        </w:rPr>
        <w:t xml:space="preserve">To get someone’s entire repo in our </w:t>
      </w:r>
      <w:r w:rsidRPr="00D06ED3">
        <w:rPr>
          <w:rFonts w:ascii="Comic Sans MS" w:hAnsi="Comic Sans MS" w:cs="Segoe UI Semibold"/>
          <w:color w:val="7030A0"/>
          <w:sz w:val="24"/>
          <w:szCs w:val="24"/>
          <w:u w:val="single"/>
        </w:rPr>
        <w:t>GIT</w:t>
      </w:r>
      <w:r w:rsidRPr="00D06ED3">
        <w:rPr>
          <w:rFonts w:ascii="Comic Sans MS" w:hAnsi="Comic Sans MS" w:cs="Segoe UI Semibold"/>
          <w:sz w:val="24"/>
          <w:szCs w:val="24"/>
        </w:rPr>
        <w:t xml:space="preserve"> server </w:t>
      </w:r>
    </w:p>
    <w:p w14:paraId="3D07887A" w14:textId="77777777" w:rsidR="002E74B9" w:rsidRPr="00B753D4" w:rsidRDefault="002E74B9" w:rsidP="00B753D4">
      <w:pPr>
        <w:pStyle w:val="ListParagraph"/>
        <w:numPr>
          <w:ilvl w:val="0"/>
          <w:numId w:val="53"/>
        </w:numPr>
        <w:rPr>
          <w:rFonts w:ascii="Comic Sans MS" w:hAnsi="Comic Sans MS" w:cs="Segoe UI Semibold"/>
          <w:sz w:val="24"/>
          <w:szCs w:val="24"/>
        </w:rPr>
      </w:pPr>
      <w:r w:rsidRPr="00B753D4">
        <w:rPr>
          <w:rFonts w:ascii="Comic Sans MS" w:hAnsi="Comic Sans MS" w:cs="Segoe UI Semibold"/>
          <w:sz w:val="24"/>
          <w:szCs w:val="24"/>
        </w:rPr>
        <w:t xml:space="preserve">In Git-Hub &gt; search Git-Hub ID - overall GitHub search - users - select repo – CODE – copy code </w:t>
      </w:r>
    </w:p>
    <w:p w14:paraId="3F51A5BB" w14:textId="498FE591" w:rsidR="00E85FF2" w:rsidRPr="00945E7F" w:rsidRDefault="00D06ED3" w:rsidP="00DF317A">
      <w:pPr>
        <w:pStyle w:val="ListParagraph"/>
        <w:numPr>
          <w:ilvl w:val="0"/>
          <w:numId w:val="54"/>
        </w:numPr>
        <w:rPr>
          <w:rFonts w:ascii="Comic Sans MS" w:hAnsi="Comic Sans MS" w:cs="Segoe UI Semibold"/>
          <w:color w:val="0070C0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 xml:space="preserve">Now, </w:t>
      </w:r>
      <w:r w:rsidR="002E74B9" w:rsidRPr="002E233C">
        <w:rPr>
          <w:rFonts w:ascii="Comic Sans MS" w:hAnsi="Comic Sans MS" w:cs="Segoe UI Semibold"/>
          <w:sz w:val="24"/>
          <w:szCs w:val="24"/>
        </w:rPr>
        <w:t xml:space="preserve">Go to </w:t>
      </w:r>
      <w:r w:rsidR="002E74B9">
        <w:rPr>
          <w:rFonts w:ascii="Comic Sans MS" w:hAnsi="Comic Sans MS" w:cs="Segoe UI Semibold"/>
          <w:sz w:val="24"/>
          <w:szCs w:val="24"/>
        </w:rPr>
        <w:t xml:space="preserve">Git terminal and Run $ </w:t>
      </w:r>
      <w:r w:rsidR="002E74B9" w:rsidRPr="002E233C">
        <w:rPr>
          <w:rFonts w:ascii="Comic Sans MS" w:hAnsi="Comic Sans MS" w:cs="Segoe UI Semibold"/>
          <w:color w:val="0070C0"/>
          <w:sz w:val="24"/>
          <w:szCs w:val="24"/>
        </w:rPr>
        <w:t>git clone &lt;paste URL&gt;</w:t>
      </w:r>
    </w:p>
    <w:p w14:paraId="213A426D" w14:textId="77777777" w:rsidR="00E85FF2" w:rsidRDefault="00E85FF2" w:rsidP="00DF317A">
      <w:pPr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</w:pPr>
    </w:p>
    <w:p w14:paraId="20C5BCD4" w14:textId="3A4FC4B6" w:rsidR="00DF317A" w:rsidRPr="009F791D" w:rsidRDefault="00DF317A" w:rsidP="00DF317A">
      <w:pPr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</w:pPr>
      <w:r w:rsidRPr="009F791D">
        <w:rPr>
          <w:rFonts w:ascii="Comic Sans MS" w:hAnsi="Comic Sans MS" w:cs="Segoe UI Semibold"/>
          <w:color w:val="ED7D31" w:themeColor="accent2"/>
          <w:sz w:val="24"/>
          <w:szCs w:val="24"/>
          <w:u w:val="single"/>
        </w:rPr>
        <w:t>Git Push</w:t>
      </w:r>
    </w:p>
    <w:p w14:paraId="5CE9DD4B" w14:textId="77777777" w:rsidR="00DF317A" w:rsidRDefault="00DF317A" w:rsidP="00DF317A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Used to push changes from Git local repo to Git central repo.</w:t>
      </w:r>
    </w:p>
    <w:p w14:paraId="12DB5CA4" w14:textId="77777777" w:rsidR="00DF317A" w:rsidRDefault="00DF317A" w:rsidP="00DF317A">
      <w:pPr>
        <w:ind w:firstLine="720"/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$ </w:t>
      </w:r>
      <w:r w:rsidRPr="00D10789">
        <w:rPr>
          <w:rFonts w:ascii="Comic Sans MS" w:hAnsi="Comic Sans MS"/>
          <w:color w:val="0070C0"/>
          <w:sz w:val="24"/>
          <w:szCs w:val="24"/>
        </w:rPr>
        <w:t xml:space="preserve">git push -u origin &lt;main/master&gt; </w:t>
      </w:r>
      <w:r>
        <w:rPr>
          <w:rFonts w:ascii="Comic Sans MS" w:hAnsi="Comic Sans MS"/>
          <w:color w:val="000000" w:themeColor="text1"/>
          <w:sz w:val="24"/>
          <w:szCs w:val="24"/>
        </w:rPr>
        <w:t>(for the first time, we have to mention branch)</w:t>
      </w:r>
    </w:p>
    <w:p w14:paraId="047DC39E" w14:textId="77777777" w:rsidR="00DF317A" w:rsidRDefault="00DF317A" w:rsidP="00DF317A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ab/>
        <w:t xml:space="preserve">$ </w:t>
      </w:r>
      <w:r w:rsidRPr="00D10789">
        <w:rPr>
          <w:rFonts w:ascii="Comic Sans MS" w:hAnsi="Comic Sans MS"/>
          <w:color w:val="0070C0"/>
          <w:sz w:val="24"/>
          <w:szCs w:val="24"/>
        </w:rPr>
        <w:t xml:space="preserve">git push </w:t>
      </w:r>
      <w:r>
        <w:rPr>
          <w:rFonts w:ascii="Comic Sans MS" w:hAnsi="Comic Sans MS"/>
          <w:color w:val="000000" w:themeColor="text1"/>
          <w:sz w:val="24"/>
          <w:szCs w:val="24"/>
        </w:rPr>
        <w:t>(next time no need to mention branch)</w:t>
      </w:r>
    </w:p>
    <w:p w14:paraId="67C6352D" w14:textId="6BFA99AC" w:rsidR="00DF317A" w:rsidRPr="00CD0434" w:rsidRDefault="00DF317A" w:rsidP="00DF317A">
      <w:pPr>
        <w:rPr>
          <w:rFonts w:ascii="Comic Sans MS" w:hAnsi="Comic Sans MS"/>
          <w:color w:val="000000" w:themeColor="text1"/>
          <w:sz w:val="24"/>
          <w:szCs w:val="24"/>
          <w:u w:val="single"/>
        </w:rPr>
      </w:pPr>
      <w:r w:rsidRPr="00CD0434">
        <w:rPr>
          <w:rFonts w:ascii="Comic Sans MS" w:hAnsi="Comic Sans MS"/>
          <w:color w:val="000000" w:themeColor="text1"/>
          <w:sz w:val="24"/>
          <w:szCs w:val="24"/>
          <w:u w:val="single"/>
        </w:rPr>
        <w:t xml:space="preserve">Steps to </w:t>
      </w:r>
      <w:r w:rsidR="00787179">
        <w:rPr>
          <w:rFonts w:ascii="Comic Sans MS" w:hAnsi="Comic Sans MS"/>
          <w:color w:val="000000" w:themeColor="text1"/>
          <w:sz w:val="24"/>
          <w:szCs w:val="24"/>
          <w:u w:val="single"/>
        </w:rPr>
        <w:t>P</w:t>
      </w:r>
      <w:r w:rsidRPr="00CD0434">
        <w:rPr>
          <w:rFonts w:ascii="Comic Sans MS" w:hAnsi="Comic Sans MS"/>
          <w:color w:val="000000" w:themeColor="text1"/>
          <w:sz w:val="24"/>
          <w:szCs w:val="24"/>
          <w:u w:val="single"/>
        </w:rPr>
        <w:t>ush code</w:t>
      </w:r>
      <w:r w:rsidR="00426B1A">
        <w:rPr>
          <w:rFonts w:ascii="Comic Sans MS" w:hAnsi="Comic Sans MS"/>
          <w:color w:val="000000" w:themeColor="text1"/>
          <w:sz w:val="24"/>
          <w:szCs w:val="24"/>
          <w:u w:val="single"/>
        </w:rPr>
        <w:t xml:space="preserve"> Local</w:t>
      </w:r>
      <w:r w:rsidRPr="00CD0434">
        <w:rPr>
          <w:rFonts w:ascii="Comic Sans MS" w:hAnsi="Comic Sans MS"/>
          <w:color w:val="000000" w:themeColor="text1"/>
          <w:sz w:val="24"/>
          <w:szCs w:val="24"/>
          <w:u w:val="single"/>
        </w:rPr>
        <w:t xml:space="preserve"> to Central Repo:</w:t>
      </w:r>
    </w:p>
    <w:p w14:paraId="39F2E2B4" w14:textId="77777777" w:rsidR="00DF317A" w:rsidRDefault="00DF317A" w:rsidP="00DF317A">
      <w:pPr>
        <w:pStyle w:val="ListParagraph"/>
        <w:numPr>
          <w:ilvl w:val="0"/>
          <w:numId w:val="4"/>
        </w:num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Create one </w:t>
      </w:r>
      <w:proofErr w:type="gramStart"/>
      <w:r>
        <w:rPr>
          <w:rFonts w:ascii="Comic Sans MS" w:hAnsi="Comic Sans MS"/>
          <w:color w:val="000000" w:themeColor="text1"/>
          <w:sz w:val="24"/>
          <w:szCs w:val="24"/>
        </w:rPr>
        <w:t>Public</w:t>
      </w:r>
      <w:proofErr w:type="gramEnd"/>
      <w:r>
        <w:rPr>
          <w:rFonts w:ascii="Comic Sans MS" w:hAnsi="Comic Sans MS"/>
          <w:color w:val="000000" w:themeColor="text1"/>
          <w:sz w:val="24"/>
          <w:szCs w:val="24"/>
        </w:rPr>
        <w:t xml:space="preserve"> repo in GitHub</w:t>
      </w:r>
    </w:p>
    <w:p w14:paraId="35EFE7B0" w14:textId="77777777" w:rsidR="00DF317A" w:rsidRPr="007F659F" w:rsidRDefault="00DF317A" w:rsidP="00DF317A">
      <w:pPr>
        <w:pStyle w:val="ListParagraph"/>
        <w:numPr>
          <w:ilvl w:val="0"/>
          <w:numId w:val="4"/>
        </w:num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Clone GitHub Repo Using “git Clone” Command </w:t>
      </w:r>
      <w:r w:rsidRPr="007F659F">
        <w:rPr>
          <w:rFonts w:ascii="Comic Sans MS" w:hAnsi="Comic Sans MS"/>
          <w:color w:val="000000" w:themeColor="text1"/>
          <w:sz w:val="24"/>
          <w:szCs w:val="24"/>
        </w:rPr>
        <w:t xml:space="preserve">$ </w:t>
      </w:r>
      <w:r w:rsidRPr="007F659F">
        <w:rPr>
          <w:rFonts w:ascii="Comic Sans MS" w:hAnsi="Comic Sans MS"/>
          <w:color w:val="0070C0"/>
          <w:sz w:val="24"/>
          <w:szCs w:val="24"/>
        </w:rPr>
        <w:t>git clone &lt;Repo URL&gt;</w:t>
      </w:r>
    </w:p>
    <w:p w14:paraId="4F980BAD" w14:textId="77777777" w:rsidR="00DF317A" w:rsidRDefault="00DF317A" w:rsidP="00DF317A">
      <w:pPr>
        <w:pStyle w:val="ListParagraph"/>
        <w:numPr>
          <w:ilvl w:val="0"/>
          <w:numId w:val="4"/>
        </w:num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Navigate to Repo folder</w:t>
      </w:r>
    </w:p>
    <w:p w14:paraId="1704C34B" w14:textId="77777777" w:rsidR="00DF317A" w:rsidRPr="007F659F" w:rsidRDefault="00DF317A" w:rsidP="00DF317A">
      <w:pPr>
        <w:pStyle w:val="ListParagraph"/>
        <w:numPr>
          <w:ilvl w:val="0"/>
          <w:numId w:val="4"/>
        </w:num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Create one file in Repo folder </w:t>
      </w:r>
      <w:r w:rsidRPr="007F659F">
        <w:rPr>
          <w:rFonts w:ascii="Comic Sans MS" w:hAnsi="Comic Sans MS"/>
          <w:color w:val="000000" w:themeColor="text1"/>
          <w:sz w:val="24"/>
          <w:szCs w:val="24"/>
        </w:rPr>
        <w:t xml:space="preserve">$ </w:t>
      </w:r>
      <w:r w:rsidRPr="007F659F">
        <w:rPr>
          <w:rFonts w:ascii="Comic Sans MS" w:hAnsi="Comic Sans MS"/>
          <w:color w:val="0070C0"/>
          <w:sz w:val="24"/>
          <w:szCs w:val="24"/>
        </w:rPr>
        <w:t>touch Demo.java</w:t>
      </w:r>
    </w:p>
    <w:p w14:paraId="2CC4C6C0" w14:textId="77777777" w:rsidR="00DF317A" w:rsidRPr="007F659F" w:rsidRDefault="00DF317A" w:rsidP="00DF317A">
      <w:pPr>
        <w:pStyle w:val="ListParagraph"/>
        <w:numPr>
          <w:ilvl w:val="0"/>
          <w:numId w:val="4"/>
        </w:num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Check status of file using ‘git status’ command </w:t>
      </w:r>
      <w:r w:rsidRPr="007F659F">
        <w:rPr>
          <w:rFonts w:ascii="Comic Sans MS" w:hAnsi="Comic Sans MS"/>
          <w:color w:val="000000" w:themeColor="text1"/>
          <w:sz w:val="24"/>
          <w:szCs w:val="24"/>
        </w:rPr>
        <w:t xml:space="preserve">$ </w:t>
      </w:r>
      <w:r w:rsidRPr="007F659F">
        <w:rPr>
          <w:rFonts w:ascii="Comic Sans MS" w:hAnsi="Comic Sans MS"/>
          <w:color w:val="0070C0"/>
          <w:sz w:val="24"/>
          <w:szCs w:val="24"/>
        </w:rPr>
        <w:t xml:space="preserve">git status </w:t>
      </w:r>
      <w:r w:rsidRPr="007F659F">
        <w:rPr>
          <w:rFonts w:ascii="Comic Sans MS" w:hAnsi="Comic Sans MS"/>
          <w:color w:val="000000" w:themeColor="text1"/>
          <w:sz w:val="24"/>
          <w:szCs w:val="24"/>
        </w:rPr>
        <w:t>(untracked file)</w:t>
      </w:r>
    </w:p>
    <w:p w14:paraId="14097790" w14:textId="77777777" w:rsidR="00DF317A" w:rsidRPr="004A2066" w:rsidRDefault="00DF317A" w:rsidP="00DF317A">
      <w:pPr>
        <w:pStyle w:val="ListParagraph"/>
        <w:numPr>
          <w:ilvl w:val="0"/>
          <w:numId w:val="4"/>
        </w:num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Add file to staging area using ‘git add’ command </w:t>
      </w:r>
      <w:r w:rsidRPr="004A2066">
        <w:rPr>
          <w:rFonts w:ascii="Comic Sans MS" w:hAnsi="Comic Sans MS"/>
          <w:color w:val="000000" w:themeColor="text1"/>
          <w:sz w:val="24"/>
          <w:szCs w:val="24"/>
        </w:rPr>
        <w:t xml:space="preserve">$ </w:t>
      </w:r>
      <w:r w:rsidRPr="004A2066">
        <w:rPr>
          <w:rFonts w:ascii="Comic Sans MS" w:hAnsi="Comic Sans MS"/>
          <w:color w:val="0070C0"/>
          <w:sz w:val="24"/>
          <w:szCs w:val="24"/>
        </w:rPr>
        <w:t xml:space="preserve">git </w:t>
      </w:r>
      <w:proofErr w:type="gramStart"/>
      <w:r w:rsidRPr="004A2066">
        <w:rPr>
          <w:rFonts w:ascii="Comic Sans MS" w:hAnsi="Comic Sans MS"/>
          <w:color w:val="0070C0"/>
          <w:sz w:val="24"/>
          <w:szCs w:val="24"/>
        </w:rPr>
        <w:t>add .</w:t>
      </w:r>
      <w:proofErr w:type="gramEnd"/>
    </w:p>
    <w:p w14:paraId="4A3C918C" w14:textId="77777777" w:rsidR="00DF317A" w:rsidRPr="004A2066" w:rsidRDefault="00DF317A" w:rsidP="00DF317A">
      <w:pPr>
        <w:pStyle w:val="ListParagraph"/>
        <w:numPr>
          <w:ilvl w:val="0"/>
          <w:numId w:val="4"/>
        </w:num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Commit file to git local repo </w:t>
      </w:r>
      <w:r w:rsidRPr="004A2066">
        <w:rPr>
          <w:rFonts w:ascii="Comic Sans MS" w:hAnsi="Comic Sans MS"/>
          <w:color w:val="000000" w:themeColor="text1"/>
          <w:sz w:val="24"/>
          <w:szCs w:val="24"/>
        </w:rPr>
        <w:t xml:space="preserve">$ </w:t>
      </w:r>
      <w:r w:rsidRPr="004A2066">
        <w:rPr>
          <w:rFonts w:ascii="Comic Sans MS" w:hAnsi="Comic Sans MS"/>
          <w:color w:val="0070C0"/>
          <w:sz w:val="24"/>
          <w:szCs w:val="24"/>
        </w:rPr>
        <w:t>git commit -m ‘commit-</w:t>
      </w:r>
      <w:proofErr w:type="spellStart"/>
      <w:r w:rsidRPr="004A2066">
        <w:rPr>
          <w:rFonts w:ascii="Comic Sans MS" w:hAnsi="Comic Sans MS"/>
          <w:color w:val="0070C0"/>
          <w:sz w:val="24"/>
          <w:szCs w:val="24"/>
        </w:rPr>
        <w:t>msg</w:t>
      </w:r>
      <w:proofErr w:type="spellEnd"/>
      <w:r w:rsidRPr="004A2066">
        <w:rPr>
          <w:rFonts w:ascii="Comic Sans MS" w:hAnsi="Comic Sans MS"/>
          <w:color w:val="0070C0"/>
          <w:sz w:val="24"/>
          <w:szCs w:val="24"/>
        </w:rPr>
        <w:t>’</w:t>
      </w:r>
    </w:p>
    <w:p w14:paraId="10A89795" w14:textId="77777777" w:rsidR="00DF317A" w:rsidRPr="004A2066" w:rsidRDefault="00DF317A" w:rsidP="00DF317A">
      <w:pPr>
        <w:pStyle w:val="ListParagraph"/>
        <w:numPr>
          <w:ilvl w:val="0"/>
          <w:numId w:val="4"/>
        </w:num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Push file from git local repo to git central repo using ‘git push’ command </w:t>
      </w:r>
      <w:r w:rsidRPr="004A2066">
        <w:rPr>
          <w:rFonts w:ascii="Comic Sans MS" w:hAnsi="Comic Sans MS"/>
          <w:color w:val="000000" w:themeColor="text1"/>
          <w:sz w:val="24"/>
          <w:szCs w:val="24"/>
        </w:rPr>
        <w:t xml:space="preserve">$ </w:t>
      </w:r>
      <w:r w:rsidRPr="004A2066">
        <w:rPr>
          <w:rFonts w:ascii="Comic Sans MS" w:hAnsi="Comic Sans MS"/>
          <w:color w:val="0070C0"/>
          <w:sz w:val="24"/>
          <w:szCs w:val="24"/>
        </w:rPr>
        <w:t xml:space="preserve">git push </w:t>
      </w:r>
    </w:p>
    <w:p w14:paraId="2ECBDBF0" w14:textId="77777777" w:rsidR="00DF317A" w:rsidRDefault="00DF317A" w:rsidP="00DF317A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Note: if you’re doing ‘git push’ for first time it will ask your GitHub Credentials.</w:t>
      </w:r>
    </w:p>
    <w:p w14:paraId="5DC1517D" w14:textId="77777777" w:rsidR="00DF317A" w:rsidRPr="005F648E" w:rsidRDefault="00DF317A" w:rsidP="00A01F81">
      <w:pPr>
        <w:pStyle w:val="ListParagraph"/>
        <w:numPr>
          <w:ilvl w:val="0"/>
          <w:numId w:val="48"/>
        </w:numPr>
        <w:rPr>
          <w:rFonts w:ascii="Comic Sans MS" w:hAnsi="Comic Sans MS"/>
          <w:color w:val="000000" w:themeColor="text1"/>
          <w:sz w:val="24"/>
          <w:szCs w:val="24"/>
        </w:rPr>
      </w:pPr>
      <w:r w:rsidRPr="005F648E">
        <w:rPr>
          <w:rFonts w:ascii="Comic Sans MS" w:hAnsi="Comic Sans MS"/>
          <w:color w:val="000000" w:themeColor="text1"/>
          <w:sz w:val="24"/>
          <w:szCs w:val="24"/>
        </w:rPr>
        <w:t xml:space="preserve">When we do git commit then it will generate a commit-id with </w:t>
      </w:r>
      <w:proofErr w:type="gramStart"/>
      <w:r w:rsidRPr="005F648E">
        <w:rPr>
          <w:rFonts w:ascii="Comic Sans MS" w:hAnsi="Comic Sans MS"/>
          <w:color w:val="000000" w:themeColor="text1"/>
          <w:sz w:val="24"/>
          <w:szCs w:val="24"/>
        </w:rPr>
        <w:t>40 character</w:t>
      </w:r>
      <w:proofErr w:type="gramEnd"/>
      <w:r w:rsidRPr="005F648E">
        <w:rPr>
          <w:rFonts w:ascii="Comic Sans MS" w:hAnsi="Comic Sans MS"/>
          <w:color w:val="000000" w:themeColor="text1"/>
          <w:sz w:val="24"/>
          <w:szCs w:val="24"/>
        </w:rPr>
        <w:t xml:space="preserve"> length</w:t>
      </w:r>
    </w:p>
    <w:p w14:paraId="5C60174D" w14:textId="77777777" w:rsidR="00DF317A" w:rsidRPr="005F648E" w:rsidRDefault="00DF317A" w:rsidP="00A01F81">
      <w:pPr>
        <w:pStyle w:val="ListParagraph"/>
        <w:numPr>
          <w:ilvl w:val="0"/>
          <w:numId w:val="48"/>
        </w:numPr>
        <w:rPr>
          <w:rFonts w:ascii="Comic Sans MS" w:hAnsi="Comic Sans MS"/>
          <w:color w:val="000000" w:themeColor="text1"/>
          <w:sz w:val="24"/>
          <w:szCs w:val="24"/>
        </w:rPr>
      </w:pPr>
      <w:r w:rsidRPr="005F648E">
        <w:rPr>
          <w:rFonts w:ascii="Comic Sans MS" w:hAnsi="Comic Sans MS"/>
          <w:color w:val="000000" w:themeColor="text1"/>
          <w:sz w:val="24"/>
          <w:szCs w:val="24"/>
        </w:rPr>
        <w:t xml:space="preserve">From this commit id it will display 7 </w:t>
      </w:r>
      <w:proofErr w:type="gramStart"/>
      <w:r w:rsidRPr="005F648E">
        <w:rPr>
          <w:rFonts w:ascii="Comic Sans MS" w:hAnsi="Comic Sans MS"/>
          <w:color w:val="000000" w:themeColor="text1"/>
          <w:sz w:val="24"/>
          <w:szCs w:val="24"/>
        </w:rPr>
        <w:t>char</w:t>
      </w:r>
      <w:proofErr w:type="gramEnd"/>
      <w:r w:rsidRPr="005F648E">
        <w:rPr>
          <w:rFonts w:ascii="Comic Sans MS" w:hAnsi="Comic Sans MS"/>
          <w:color w:val="000000" w:themeColor="text1"/>
          <w:sz w:val="24"/>
          <w:szCs w:val="24"/>
        </w:rPr>
        <w:t xml:space="preserve"> in git hub central repo </w:t>
      </w:r>
    </w:p>
    <w:p w14:paraId="6D6ADE94" w14:textId="77777777" w:rsidR="00DF317A" w:rsidRPr="005F648E" w:rsidRDefault="00DF317A" w:rsidP="00A01F81">
      <w:pPr>
        <w:pStyle w:val="ListParagraph"/>
        <w:numPr>
          <w:ilvl w:val="0"/>
          <w:numId w:val="48"/>
        </w:numPr>
        <w:rPr>
          <w:rFonts w:ascii="Comic Sans MS" w:hAnsi="Comic Sans MS"/>
          <w:color w:val="000000" w:themeColor="text1"/>
          <w:sz w:val="24"/>
          <w:szCs w:val="24"/>
        </w:rPr>
      </w:pPr>
      <w:r w:rsidRPr="005F648E">
        <w:rPr>
          <w:rFonts w:ascii="Comic Sans MS" w:hAnsi="Comic Sans MS"/>
          <w:color w:val="000000" w:themeColor="text1"/>
          <w:sz w:val="24"/>
          <w:szCs w:val="24"/>
        </w:rPr>
        <w:t>We can check commit history using ‘git log’ command</w:t>
      </w:r>
    </w:p>
    <w:p w14:paraId="26C5EEA1" w14:textId="77777777" w:rsidR="00786C5A" w:rsidRDefault="00786C5A" w:rsidP="00993539">
      <w:pPr>
        <w:rPr>
          <w:rFonts w:ascii="Comic Sans MS" w:hAnsi="Comic Sans MS" w:cs="Segoe UI Semibold"/>
          <w:color w:val="4472C4" w:themeColor="accent1"/>
          <w:sz w:val="24"/>
          <w:szCs w:val="24"/>
          <w:u w:val="single"/>
        </w:rPr>
      </w:pPr>
    </w:p>
    <w:p w14:paraId="52D31CAF" w14:textId="434AFF8F" w:rsidR="00993539" w:rsidRPr="00396474" w:rsidRDefault="00396474" w:rsidP="00993539">
      <w:pPr>
        <w:rPr>
          <w:rFonts w:ascii="Comic Sans MS" w:hAnsi="Comic Sans MS" w:cs="Segoe UI Semibold"/>
          <w:color w:val="C00000"/>
          <w:sz w:val="24"/>
          <w:szCs w:val="24"/>
        </w:rPr>
      </w:pPr>
      <w:r>
        <w:rPr>
          <w:rFonts w:ascii="Comic Sans MS" w:hAnsi="Comic Sans MS" w:cs="Segoe UI Semibold"/>
          <w:color w:val="C00000"/>
          <w:sz w:val="24"/>
          <w:szCs w:val="24"/>
        </w:rPr>
        <w:t xml:space="preserve">Q) </w:t>
      </w:r>
      <w:r w:rsidRPr="00396474">
        <w:rPr>
          <w:rFonts w:ascii="Comic Sans MS" w:hAnsi="Comic Sans MS" w:cs="Segoe UI Semibold"/>
          <w:color w:val="C00000"/>
          <w:sz w:val="24"/>
          <w:szCs w:val="24"/>
        </w:rPr>
        <w:t xml:space="preserve">How </w:t>
      </w:r>
      <w:r w:rsidR="00993539" w:rsidRPr="00396474">
        <w:rPr>
          <w:rFonts w:ascii="Comic Sans MS" w:hAnsi="Comic Sans MS" w:cs="Segoe UI Semibold"/>
          <w:color w:val="C00000"/>
          <w:sz w:val="24"/>
          <w:szCs w:val="24"/>
        </w:rPr>
        <w:t>To Attach</w:t>
      </w:r>
      <w:r w:rsidR="00D05C69" w:rsidRPr="00396474">
        <w:rPr>
          <w:rFonts w:ascii="Comic Sans MS" w:hAnsi="Comic Sans MS" w:cs="Segoe UI Semibold"/>
          <w:color w:val="C00000"/>
          <w:sz w:val="24"/>
          <w:szCs w:val="24"/>
        </w:rPr>
        <w:t>/change</w:t>
      </w:r>
      <w:r w:rsidR="00993539" w:rsidRPr="00396474">
        <w:rPr>
          <w:rFonts w:ascii="Comic Sans MS" w:hAnsi="Comic Sans MS" w:cs="Segoe UI Semibold"/>
          <w:color w:val="C00000"/>
          <w:sz w:val="24"/>
          <w:szCs w:val="24"/>
        </w:rPr>
        <w:t xml:space="preserve"> Another Repo </w:t>
      </w:r>
      <w:r w:rsidR="006B4D53" w:rsidRPr="00396474">
        <w:rPr>
          <w:rFonts w:ascii="Comic Sans MS" w:hAnsi="Comic Sans MS" w:cs="Segoe UI Semibold"/>
          <w:color w:val="C00000"/>
          <w:sz w:val="24"/>
          <w:szCs w:val="24"/>
        </w:rPr>
        <w:t>to Git</w:t>
      </w:r>
    </w:p>
    <w:p w14:paraId="08004B1B" w14:textId="77777777" w:rsidR="00993539" w:rsidRPr="006B4D53" w:rsidRDefault="00993539" w:rsidP="00A01F81">
      <w:pPr>
        <w:pStyle w:val="ListParagraph"/>
        <w:numPr>
          <w:ilvl w:val="0"/>
          <w:numId w:val="49"/>
        </w:numPr>
        <w:rPr>
          <w:rFonts w:ascii="Comic Sans MS" w:hAnsi="Comic Sans MS" w:cs="Segoe UI Semibold"/>
          <w:sz w:val="24"/>
          <w:szCs w:val="24"/>
        </w:rPr>
      </w:pPr>
      <w:r w:rsidRPr="006B4D53">
        <w:rPr>
          <w:rFonts w:ascii="Comic Sans MS" w:hAnsi="Comic Sans MS" w:cs="Segoe UI Semibold"/>
          <w:sz w:val="24"/>
          <w:szCs w:val="24"/>
        </w:rPr>
        <w:t>Git connects only single repository (we can attach new repo by removing connected repo)</w:t>
      </w:r>
    </w:p>
    <w:p w14:paraId="0E4E0302" w14:textId="2552F91D" w:rsidR="00993539" w:rsidRPr="006B4D53" w:rsidRDefault="00993539" w:rsidP="00A01F81">
      <w:pPr>
        <w:pStyle w:val="ListParagraph"/>
        <w:numPr>
          <w:ilvl w:val="0"/>
          <w:numId w:val="49"/>
        </w:numPr>
        <w:rPr>
          <w:rFonts w:ascii="Comic Sans MS" w:hAnsi="Comic Sans MS" w:cs="Segoe UI Semibold"/>
          <w:sz w:val="24"/>
          <w:szCs w:val="24"/>
        </w:rPr>
      </w:pPr>
      <w:r w:rsidRPr="006B4D53">
        <w:rPr>
          <w:rFonts w:ascii="Comic Sans MS" w:hAnsi="Comic Sans MS" w:cs="Segoe UI Semibold"/>
          <w:sz w:val="24"/>
          <w:szCs w:val="24"/>
        </w:rPr>
        <w:t xml:space="preserve">Removing attached repo </w:t>
      </w:r>
      <w:r w:rsidR="006B4D53" w:rsidRPr="006B4D53">
        <w:rPr>
          <w:rFonts w:ascii="Comic Sans MS" w:hAnsi="Comic Sans MS" w:cs="Segoe UI Semibold"/>
          <w:sz w:val="24"/>
          <w:szCs w:val="24"/>
        </w:rPr>
        <w:t>$</w:t>
      </w:r>
      <w:r w:rsidRPr="006B4D53">
        <w:rPr>
          <w:rFonts w:ascii="Comic Sans MS" w:hAnsi="Comic Sans MS" w:cs="Segoe UI Semibold"/>
          <w:sz w:val="24"/>
          <w:szCs w:val="24"/>
        </w:rPr>
        <w:t xml:space="preserve"> </w:t>
      </w:r>
      <w:r w:rsidRPr="006B4D53">
        <w:rPr>
          <w:rFonts w:ascii="Comic Sans MS" w:hAnsi="Comic Sans MS" w:cs="Segoe UI Semibold"/>
          <w:color w:val="0070C0"/>
          <w:sz w:val="24"/>
          <w:szCs w:val="24"/>
        </w:rPr>
        <w:t xml:space="preserve">git remote rm origin </w:t>
      </w:r>
    </w:p>
    <w:p w14:paraId="61D6200B" w14:textId="51684616" w:rsidR="00993539" w:rsidRPr="006B4D53" w:rsidRDefault="00993539" w:rsidP="00A01F81">
      <w:pPr>
        <w:pStyle w:val="ListParagraph"/>
        <w:numPr>
          <w:ilvl w:val="0"/>
          <w:numId w:val="49"/>
        </w:numPr>
        <w:rPr>
          <w:rFonts w:ascii="Comic Sans MS" w:hAnsi="Comic Sans MS" w:cs="Segoe UI Semibold"/>
          <w:sz w:val="24"/>
          <w:szCs w:val="24"/>
        </w:rPr>
      </w:pPr>
      <w:r w:rsidRPr="006B4D53">
        <w:rPr>
          <w:rFonts w:ascii="Comic Sans MS" w:hAnsi="Comic Sans MS" w:cs="Segoe UI Semibold"/>
          <w:sz w:val="24"/>
          <w:szCs w:val="24"/>
        </w:rPr>
        <w:t xml:space="preserve">Now add another new repo </w:t>
      </w:r>
      <w:r w:rsidR="006B4D53" w:rsidRPr="006B4D53">
        <w:rPr>
          <w:rFonts w:ascii="Comic Sans MS" w:hAnsi="Comic Sans MS" w:cs="Segoe UI Semibold"/>
          <w:sz w:val="24"/>
          <w:szCs w:val="24"/>
        </w:rPr>
        <w:t>$</w:t>
      </w:r>
      <w:r w:rsidRPr="006B4D53">
        <w:rPr>
          <w:rFonts w:ascii="Comic Sans MS" w:hAnsi="Comic Sans MS" w:cs="Segoe UI Semibold"/>
          <w:sz w:val="24"/>
          <w:szCs w:val="24"/>
        </w:rPr>
        <w:t xml:space="preserve"> </w:t>
      </w:r>
      <w:r w:rsidRPr="006B4D53">
        <w:rPr>
          <w:rFonts w:ascii="Comic Sans MS" w:hAnsi="Comic Sans MS" w:cs="Segoe UI Semibold"/>
          <w:color w:val="0070C0"/>
          <w:sz w:val="24"/>
          <w:szCs w:val="24"/>
        </w:rPr>
        <w:t>git remote add origin &lt;GitHub new repo link&gt;</w:t>
      </w:r>
    </w:p>
    <w:p w14:paraId="6E98284D" w14:textId="7615240C" w:rsidR="00993539" w:rsidRPr="006B4D53" w:rsidRDefault="00993539" w:rsidP="00A01F81">
      <w:pPr>
        <w:pStyle w:val="ListParagraph"/>
        <w:numPr>
          <w:ilvl w:val="0"/>
          <w:numId w:val="49"/>
        </w:numPr>
        <w:rPr>
          <w:rFonts w:ascii="Comic Sans MS" w:hAnsi="Comic Sans MS" w:cs="Segoe UI Semibold"/>
          <w:sz w:val="24"/>
          <w:szCs w:val="24"/>
        </w:rPr>
      </w:pPr>
      <w:r w:rsidRPr="006B4D53">
        <w:rPr>
          <w:rFonts w:ascii="Comic Sans MS" w:hAnsi="Comic Sans MS" w:cs="Segoe UI Semibold"/>
          <w:sz w:val="24"/>
          <w:szCs w:val="24"/>
        </w:rPr>
        <w:t xml:space="preserve">Push File from Git to Git-Hub </w:t>
      </w:r>
      <w:r w:rsidR="006B4D53" w:rsidRPr="006B4D53">
        <w:rPr>
          <w:rFonts w:ascii="Comic Sans MS" w:hAnsi="Comic Sans MS" w:cs="Segoe UI Semibold"/>
        </w:rPr>
        <w:t>$</w:t>
      </w:r>
      <w:r w:rsidRPr="006B4D53">
        <w:rPr>
          <w:rFonts w:ascii="Comic Sans MS" w:hAnsi="Comic Sans MS" w:cs="Segoe UI Semibold"/>
          <w:sz w:val="24"/>
          <w:szCs w:val="24"/>
        </w:rPr>
        <w:t xml:space="preserve"> </w:t>
      </w:r>
      <w:r w:rsidRPr="006B4D53">
        <w:rPr>
          <w:rFonts w:ascii="Comic Sans MS" w:hAnsi="Comic Sans MS" w:cs="Segoe UI Semibold"/>
          <w:color w:val="0070C0"/>
          <w:sz w:val="24"/>
          <w:szCs w:val="24"/>
        </w:rPr>
        <w:t>git push -u origin &lt;branch&gt;</w:t>
      </w:r>
      <w:r w:rsidRPr="006B4D53">
        <w:rPr>
          <w:rFonts w:ascii="Comic Sans MS" w:hAnsi="Comic Sans MS" w:cs="Segoe UI Semibold"/>
          <w:b/>
          <w:bCs/>
          <w:color w:val="0070C0"/>
          <w:sz w:val="24"/>
          <w:szCs w:val="24"/>
        </w:rPr>
        <w:t xml:space="preserve"> </w:t>
      </w:r>
      <w:r w:rsidRPr="006B4D53">
        <w:rPr>
          <w:rFonts w:ascii="Comic Sans MS" w:hAnsi="Comic Sans MS" w:cs="Segoe UI Semibold"/>
          <w:sz w:val="24"/>
          <w:szCs w:val="24"/>
        </w:rPr>
        <w:t>- username and password</w:t>
      </w:r>
    </w:p>
    <w:p w14:paraId="5E4EF7CC" w14:textId="61E97C9E" w:rsidR="00993539" w:rsidRPr="00667E37" w:rsidRDefault="00993539" w:rsidP="00993539">
      <w:pPr>
        <w:rPr>
          <w:rFonts w:ascii="Comic Sans MS" w:hAnsi="Comic Sans MS" w:cs="Segoe UI Semibold"/>
          <w:color w:val="C00000"/>
          <w:sz w:val="24"/>
          <w:szCs w:val="24"/>
          <w:u w:val="single"/>
        </w:rPr>
      </w:pPr>
      <w:r w:rsidRPr="00667E37">
        <w:rPr>
          <w:rFonts w:ascii="Comic Sans MS" w:hAnsi="Comic Sans MS" w:cs="Segoe UI Semibold"/>
          <w:color w:val="C00000"/>
          <w:sz w:val="24"/>
          <w:szCs w:val="24"/>
          <w:u w:val="single"/>
        </w:rPr>
        <w:t xml:space="preserve">Upload/Adding Files in </w:t>
      </w:r>
      <w:r w:rsidR="00571CE8">
        <w:rPr>
          <w:rFonts w:ascii="Comic Sans MS" w:hAnsi="Comic Sans MS" w:cs="Segoe UI Semibold"/>
          <w:color w:val="C00000"/>
          <w:sz w:val="24"/>
          <w:szCs w:val="24"/>
          <w:u w:val="single"/>
        </w:rPr>
        <w:t xml:space="preserve">GitHub </w:t>
      </w:r>
      <w:r w:rsidRPr="00667E37">
        <w:rPr>
          <w:rFonts w:ascii="Comic Sans MS" w:hAnsi="Comic Sans MS" w:cs="Segoe UI Semibold"/>
          <w:color w:val="C00000"/>
          <w:sz w:val="24"/>
          <w:szCs w:val="24"/>
          <w:u w:val="single"/>
        </w:rPr>
        <w:t xml:space="preserve">Branch </w:t>
      </w:r>
    </w:p>
    <w:p w14:paraId="1685479F" w14:textId="77777777" w:rsidR="00993539" w:rsidRPr="002E233C" w:rsidRDefault="00993539" w:rsidP="00993539">
      <w:pPr>
        <w:pStyle w:val="ListParagraph"/>
        <w:numPr>
          <w:ilvl w:val="0"/>
          <w:numId w:val="7"/>
        </w:numPr>
        <w:rPr>
          <w:rFonts w:ascii="Comic Sans MS" w:hAnsi="Comic Sans MS" w:cs="Segoe UI Semibold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>O</w:t>
      </w:r>
      <w:r w:rsidRPr="002E233C">
        <w:rPr>
          <w:rFonts w:ascii="Comic Sans MS" w:hAnsi="Comic Sans MS" w:cs="Segoe UI Semibold"/>
          <w:sz w:val="24"/>
          <w:szCs w:val="24"/>
        </w:rPr>
        <w:t xml:space="preserve">pen repo – add file – upload (local files)/create new files – choose files – commit changes </w:t>
      </w:r>
    </w:p>
    <w:p w14:paraId="12195191" w14:textId="3121379B" w:rsidR="00993539" w:rsidRPr="00571CE8" w:rsidRDefault="00993539" w:rsidP="00993539">
      <w:pPr>
        <w:rPr>
          <w:rFonts w:ascii="Comic Sans MS" w:hAnsi="Comic Sans MS" w:cs="Segoe UI Semibold"/>
          <w:color w:val="C00000"/>
          <w:sz w:val="24"/>
          <w:szCs w:val="24"/>
          <w:u w:val="single"/>
        </w:rPr>
      </w:pPr>
      <w:r w:rsidRPr="00571CE8">
        <w:rPr>
          <w:rFonts w:ascii="Comic Sans MS" w:hAnsi="Comic Sans MS" w:cs="Segoe UI Semibold"/>
          <w:color w:val="C00000"/>
          <w:sz w:val="24"/>
          <w:szCs w:val="24"/>
          <w:u w:val="single"/>
        </w:rPr>
        <w:t xml:space="preserve">Creating Folders &amp; Files in </w:t>
      </w:r>
      <w:r w:rsidR="00571CE8" w:rsidRPr="00571CE8">
        <w:rPr>
          <w:rFonts w:ascii="Comic Sans MS" w:hAnsi="Comic Sans MS" w:cs="Segoe UI Semibold"/>
          <w:color w:val="C00000"/>
          <w:sz w:val="24"/>
          <w:szCs w:val="24"/>
          <w:u w:val="single"/>
        </w:rPr>
        <w:t xml:space="preserve">GitHub </w:t>
      </w:r>
      <w:r w:rsidRPr="00571CE8">
        <w:rPr>
          <w:rFonts w:ascii="Comic Sans MS" w:hAnsi="Comic Sans MS" w:cs="Segoe UI Semibold"/>
          <w:color w:val="C00000"/>
          <w:sz w:val="24"/>
          <w:szCs w:val="24"/>
          <w:u w:val="single"/>
        </w:rPr>
        <w:t>Branch</w:t>
      </w:r>
    </w:p>
    <w:p w14:paraId="2481911C" w14:textId="17B80086" w:rsidR="008B1E83" w:rsidRPr="00E85FF2" w:rsidRDefault="00993539" w:rsidP="00993539">
      <w:pPr>
        <w:pStyle w:val="ListParagraph"/>
        <w:numPr>
          <w:ilvl w:val="0"/>
          <w:numId w:val="8"/>
        </w:numPr>
        <w:rPr>
          <w:rFonts w:ascii="Comic Sans MS" w:hAnsi="Comic Sans MS" w:cs="Segoe UI Semibold"/>
          <w:sz w:val="24"/>
          <w:szCs w:val="24"/>
        </w:rPr>
      </w:pPr>
      <w:r>
        <w:rPr>
          <w:rFonts w:ascii="Comic Sans MS" w:hAnsi="Comic Sans MS" w:cs="Segoe UI Semibold"/>
          <w:sz w:val="24"/>
          <w:szCs w:val="24"/>
        </w:rPr>
        <w:t>O</w:t>
      </w:r>
      <w:r w:rsidRPr="002E233C">
        <w:rPr>
          <w:rFonts w:ascii="Comic Sans MS" w:hAnsi="Comic Sans MS" w:cs="Segoe UI Semibold"/>
          <w:sz w:val="24"/>
          <w:szCs w:val="24"/>
        </w:rPr>
        <w:t xml:space="preserve">pen repo – add file – upload (local files)/create new files </w:t>
      </w:r>
      <w:r w:rsidRPr="002E233C">
        <w:rPr>
          <w:rFonts w:ascii="Comic Sans MS" w:hAnsi="Comic Sans MS" w:cs="Segoe UI Semibold"/>
        </w:rPr>
        <w:sym w:font="Wingdings" w:char="F0E0"/>
      </w:r>
      <w:r w:rsidRPr="002E233C">
        <w:rPr>
          <w:rFonts w:ascii="Comic Sans MS" w:hAnsi="Comic Sans MS" w:cs="Segoe UI Semibold"/>
          <w:sz w:val="24"/>
          <w:szCs w:val="24"/>
        </w:rPr>
        <w:t>folder1/folder2/…&lt;file1&gt; - commit</w:t>
      </w:r>
    </w:p>
    <w:p w14:paraId="69766EC0" w14:textId="5F1E326E" w:rsidR="00993539" w:rsidRPr="00571CE8" w:rsidRDefault="00993539" w:rsidP="00993539">
      <w:pPr>
        <w:rPr>
          <w:rFonts w:ascii="Comic Sans MS" w:hAnsi="Comic Sans MS" w:cs="Segoe UI Semibold"/>
          <w:color w:val="C00000"/>
          <w:sz w:val="24"/>
          <w:szCs w:val="24"/>
          <w:u w:val="single"/>
        </w:rPr>
      </w:pPr>
      <w:r w:rsidRPr="00571CE8">
        <w:rPr>
          <w:rFonts w:ascii="Comic Sans MS" w:hAnsi="Comic Sans MS" w:cs="Segoe UI Semibold"/>
          <w:color w:val="C00000"/>
          <w:sz w:val="24"/>
          <w:szCs w:val="24"/>
          <w:u w:val="single"/>
        </w:rPr>
        <w:t xml:space="preserve">Adding data in a file </w:t>
      </w:r>
    </w:p>
    <w:p w14:paraId="7F83ACF7" w14:textId="3181E3E4" w:rsidR="00993539" w:rsidRPr="002E233C" w:rsidRDefault="00993539" w:rsidP="00993539">
      <w:pPr>
        <w:pStyle w:val="ListParagraph"/>
        <w:numPr>
          <w:ilvl w:val="0"/>
          <w:numId w:val="6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In GIT </w:t>
      </w:r>
      <w:r>
        <w:rPr>
          <w:rFonts w:ascii="Comic Sans MS" w:hAnsi="Comic Sans MS" w:cs="Segoe UI Semibold"/>
          <w:sz w:val="24"/>
          <w:szCs w:val="24"/>
        </w:rPr>
        <w:t>Terminal</w:t>
      </w:r>
      <w:r w:rsidR="006235DB">
        <w:rPr>
          <w:rFonts w:ascii="Comic Sans MS" w:hAnsi="Comic Sans MS" w:cs="Segoe UI Semibold"/>
          <w:sz w:val="24"/>
          <w:szCs w:val="24"/>
        </w:rPr>
        <w:t>:</w:t>
      </w:r>
      <w:r w:rsidRPr="002E233C">
        <w:rPr>
          <w:rFonts w:ascii="Comic Sans MS" w:hAnsi="Comic Sans MS" w:cs="Segoe UI Semibold"/>
          <w:sz w:val="24"/>
          <w:szCs w:val="24"/>
        </w:rPr>
        <w:t xml:space="preserve"> </w:t>
      </w:r>
      <w:r w:rsidR="00D26528">
        <w:rPr>
          <w:rFonts w:ascii="Comic Sans MS" w:hAnsi="Comic Sans MS" w:cs="Segoe UI Semibold"/>
          <w:sz w:val="24"/>
          <w:szCs w:val="24"/>
        </w:rPr>
        <w:t xml:space="preserve">$ </w:t>
      </w:r>
      <w:r w:rsidRPr="002E233C">
        <w:rPr>
          <w:rFonts w:ascii="Comic Sans MS" w:hAnsi="Comic Sans MS" w:cs="Segoe UI Semibold"/>
          <w:color w:val="7030A0"/>
          <w:sz w:val="24"/>
          <w:szCs w:val="24"/>
        </w:rPr>
        <w:t xml:space="preserve">cat&gt;filename </w:t>
      </w:r>
      <w:r w:rsidR="006235DB">
        <w:rPr>
          <w:rFonts w:ascii="Comic Sans MS" w:hAnsi="Comic Sans MS" w:cs="Segoe UI Semibold"/>
          <w:sz w:val="24"/>
          <w:szCs w:val="24"/>
        </w:rPr>
        <w:t>-</w:t>
      </w:r>
      <w:r w:rsidRPr="002E233C">
        <w:rPr>
          <w:rFonts w:ascii="Comic Sans MS" w:hAnsi="Comic Sans MS" w:cs="Segoe UI Semibold"/>
          <w:sz w:val="24"/>
          <w:szCs w:val="24"/>
        </w:rPr>
        <w:t xml:space="preserve"> data add </w:t>
      </w:r>
      <w:r w:rsidR="00D26528">
        <w:rPr>
          <w:rFonts w:ascii="Comic Sans MS" w:hAnsi="Comic Sans MS" w:cs="Segoe UI Semibold"/>
          <w:sz w:val="24"/>
          <w:szCs w:val="24"/>
        </w:rPr>
        <w:t>&gt;</w:t>
      </w:r>
      <w:r w:rsidRPr="002E233C">
        <w:rPr>
          <w:rFonts w:ascii="Comic Sans MS" w:hAnsi="Comic Sans MS" w:cs="Segoe UI Semibold"/>
          <w:sz w:val="24"/>
          <w:szCs w:val="24"/>
        </w:rPr>
        <w:t xml:space="preserve"> $ </w:t>
      </w:r>
      <w:r w:rsidRPr="00D26528">
        <w:rPr>
          <w:rFonts w:ascii="Comic Sans MS" w:hAnsi="Comic Sans MS" w:cs="Segoe UI Semibold"/>
          <w:color w:val="0070C0"/>
          <w:sz w:val="24"/>
          <w:szCs w:val="24"/>
        </w:rPr>
        <w:t>git commit</w:t>
      </w:r>
      <w:r w:rsidRPr="00D26528">
        <w:rPr>
          <w:rFonts w:ascii="Comic Sans MS" w:hAnsi="Comic Sans MS" w:cs="Segoe UI Semibold"/>
          <w:b/>
          <w:bCs/>
          <w:color w:val="0070C0"/>
          <w:sz w:val="24"/>
          <w:szCs w:val="24"/>
        </w:rPr>
        <w:t xml:space="preserve"> </w:t>
      </w:r>
      <w:r w:rsidR="00D26528">
        <w:rPr>
          <w:rFonts w:ascii="Comic Sans MS" w:hAnsi="Comic Sans MS" w:cs="Segoe UI Semibold"/>
          <w:b/>
          <w:bCs/>
          <w:sz w:val="24"/>
          <w:szCs w:val="24"/>
        </w:rPr>
        <w:t>&gt;</w:t>
      </w:r>
      <w:r w:rsidRPr="00A4710A">
        <w:rPr>
          <w:rFonts w:ascii="Comic Sans MS" w:hAnsi="Comic Sans MS" w:cs="Segoe UI Semibold"/>
          <w:sz w:val="24"/>
          <w:szCs w:val="24"/>
        </w:rPr>
        <w:t xml:space="preserve"> $</w:t>
      </w:r>
      <w:r w:rsidRPr="002E233C">
        <w:rPr>
          <w:rFonts w:ascii="Comic Sans MS" w:hAnsi="Comic Sans MS" w:cs="Segoe UI Semibold"/>
          <w:b/>
          <w:bCs/>
          <w:sz w:val="24"/>
          <w:szCs w:val="24"/>
        </w:rPr>
        <w:t xml:space="preserve"> </w:t>
      </w:r>
      <w:r w:rsidRPr="00D26528">
        <w:rPr>
          <w:rFonts w:ascii="Comic Sans MS" w:hAnsi="Comic Sans MS" w:cs="Segoe UI Semibold"/>
          <w:color w:val="0070C0"/>
          <w:sz w:val="24"/>
          <w:szCs w:val="24"/>
        </w:rPr>
        <w:t xml:space="preserve">git push </w:t>
      </w:r>
      <w:r w:rsidRPr="002E233C">
        <w:rPr>
          <w:rFonts w:ascii="Comic Sans MS" w:hAnsi="Comic Sans MS" w:cs="Segoe UI Semibold"/>
          <w:sz w:val="24"/>
          <w:szCs w:val="24"/>
        </w:rPr>
        <w:sym w:font="Wingdings" w:char="F0E0"/>
      </w:r>
      <w:r w:rsidRPr="002E233C">
        <w:rPr>
          <w:rFonts w:ascii="Comic Sans MS" w:hAnsi="Comic Sans MS" w:cs="Segoe UI Semibold"/>
          <w:sz w:val="24"/>
          <w:szCs w:val="24"/>
        </w:rPr>
        <w:t xml:space="preserve"> server files </w:t>
      </w:r>
    </w:p>
    <w:p w14:paraId="507E0E32" w14:textId="5DC94D76" w:rsidR="00E85FF2" w:rsidRPr="00945E7F" w:rsidRDefault="00993539" w:rsidP="00993539">
      <w:pPr>
        <w:pStyle w:val="ListParagraph"/>
        <w:numPr>
          <w:ilvl w:val="0"/>
          <w:numId w:val="6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In Git-Hub</w:t>
      </w:r>
      <w:r w:rsidR="006235DB">
        <w:rPr>
          <w:rFonts w:ascii="Comic Sans MS" w:hAnsi="Comic Sans MS" w:cs="Segoe UI Semibold"/>
          <w:sz w:val="24"/>
          <w:szCs w:val="24"/>
        </w:rPr>
        <w:t>:</w:t>
      </w:r>
      <w:r w:rsidRPr="002E233C">
        <w:rPr>
          <w:rFonts w:ascii="Comic Sans MS" w:hAnsi="Comic Sans MS" w:cs="Segoe UI Semibold"/>
          <w:sz w:val="24"/>
          <w:szCs w:val="24"/>
        </w:rPr>
        <w:t xml:space="preserve"> we can add/modify the data (open file </w:t>
      </w:r>
      <w:r w:rsidR="002F1FCD">
        <w:rPr>
          <w:rFonts w:ascii="Comic Sans MS" w:hAnsi="Comic Sans MS" w:cs="Segoe UI Semibold"/>
          <w:sz w:val="24"/>
          <w:szCs w:val="24"/>
        </w:rPr>
        <w:t xml:space="preserve">&gt; </w:t>
      </w:r>
      <w:r w:rsidRPr="002E233C">
        <w:rPr>
          <w:rFonts w:ascii="Comic Sans MS" w:hAnsi="Comic Sans MS" w:cs="Segoe UI Semibold"/>
          <w:sz w:val="24"/>
          <w:szCs w:val="24"/>
        </w:rPr>
        <w:t xml:space="preserve">click on right-side pencil </w:t>
      </w:r>
      <w:r w:rsidR="006235DB">
        <w:rPr>
          <w:rFonts w:ascii="Comic Sans MS" w:hAnsi="Comic Sans MS" w:cs="Segoe UI Semibold"/>
          <w:sz w:val="24"/>
          <w:szCs w:val="24"/>
        </w:rPr>
        <w:t>&gt;</w:t>
      </w:r>
      <w:r w:rsidRPr="002E233C">
        <w:rPr>
          <w:rFonts w:ascii="Comic Sans MS" w:hAnsi="Comic Sans MS" w:cs="Segoe UI Semibold"/>
          <w:sz w:val="24"/>
          <w:szCs w:val="24"/>
        </w:rPr>
        <w:t xml:space="preserve"> commit changes)</w:t>
      </w:r>
    </w:p>
    <w:p w14:paraId="0E0F8979" w14:textId="1C61015D" w:rsidR="00993539" w:rsidRPr="006235DB" w:rsidRDefault="00993539" w:rsidP="00993539">
      <w:pPr>
        <w:rPr>
          <w:rFonts w:ascii="Comic Sans MS" w:hAnsi="Comic Sans MS" w:cs="Segoe UI Semibold"/>
          <w:color w:val="C00000"/>
          <w:sz w:val="24"/>
          <w:szCs w:val="24"/>
          <w:u w:val="single"/>
        </w:rPr>
      </w:pPr>
      <w:r w:rsidRPr="006235DB">
        <w:rPr>
          <w:rFonts w:ascii="Comic Sans MS" w:hAnsi="Comic Sans MS" w:cs="Segoe UI Semibold"/>
          <w:color w:val="C00000"/>
          <w:sz w:val="24"/>
          <w:szCs w:val="24"/>
          <w:u w:val="single"/>
        </w:rPr>
        <w:lastRenderedPageBreak/>
        <w:t>Merge In Git-Hub</w:t>
      </w:r>
    </w:p>
    <w:p w14:paraId="05199EA2" w14:textId="3EA35716" w:rsidR="00993539" w:rsidRPr="002E233C" w:rsidRDefault="00993539" w:rsidP="00993539">
      <w:p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In Git-Hub, open repo </w:t>
      </w:r>
      <w:r w:rsidR="006235DB">
        <w:rPr>
          <w:rFonts w:ascii="Comic Sans MS" w:hAnsi="Comic Sans MS" w:cs="Segoe UI Semibold"/>
          <w:sz w:val="24"/>
          <w:szCs w:val="24"/>
        </w:rPr>
        <w:t>&gt;</w:t>
      </w:r>
      <w:r w:rsidRPr="002E233C">
        <w:rPr>
          <w:rFonts w:ascii="Comic Sans MS" w:hAnsi="Comic Sans MS" w:cs="Segoe UI Semibold"/>
          <w:sz w:val="24"/>
          <w:szCs w:val="24"/>
        </w:rPr>
        <w:t xml:space="preserve"> </w:t>
      </w:r>
      <w:r w:rsidRPr="002E233C">
        <w:rPr>
          <w:rFonts w:ascii="Comic Sans MS" w:hAnsi="Comic Sans MS" w:cs="Segoe UI Semibold"/>
          <w:color w:val="7030A0"/>
          <w:sz w:val="24"/>
          <w:szCs w:val="24"/>
        </w:rPr>
        <w:t xml:space="preserve">compare &amp; pull request </w:t>
      </w:r>
      <w:r w:rsidR="006235DB">
        <w:rPr>
          <w:rFonts w:ascii="Comic Sans MS" w:hAnsi="Comic Sans MS" w:cs="Segoe UI Semibold"/>
          <w:sz w:val="24"/>
          <w:szCs w:val="24"/>
        </w:rPr>
        <w:t>&gt;</w:t>
      </w:r>
      <w:r w:rsidRPr="002E233C">
        <w:rPr>
          <w:rFonts w:ascii="Comic Sans MS" w:hAnsi="Comic Sans MS" w:cs="Segoe UI Semibold"/>
          <w:sz w:val="24"/>
          <w:szCs w:val="24"/>
        </w:rPr>
        <w:t xml:space="preserve"> select comparing branches </w:t>
      </w:r>
    </w:p>
    <w:p w14:paraId="42E75EC1" w14:textId="77777777" w:rsidR="00993539" w:rsidRPr="002E233C" w:rsidRDefault="00993539" w:rsidP="00993539">
      <w:p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Here we have two conditions </w:t>
      </w:r>
    </w:p>
    <w:p w14:paraId="412AEAE7" w14:textId="77777777" w:rsidR="00993539" w:rsidRPr="002E233C" w:rsidRDefault="00993539" w:rsidP="00A01F81">
      <w:pPr>
        <w:pStyle w:val="ListParagraph"/>
        <w:numPr>
          <w:ilvl w:val="0"/>
          <w:numId w:val="34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If there </w:t>
      </w:r>
      <w:proofErr w:type="gramStart"/>
      <w:r w:rsidRPr="002E233C">
        <w:rPr>
          <w:rFonts w:ascii="Comic Sans MS" w:hAnsi="Comic Sans MS" w:cs="Segoe UI Semibold"/>
          <w:sz w:val="24"/>
          <w:szCs w:val="24"/>
        </w:rPr>
        <w:t>is</w:t>
      </w:r>
      <w:proofErr w:type="gramEnd"/>
      <w:r w:rsidRPr="002E233C">
        <w:rPr>
          <w:rFonts w:ascii="Comic Sans MS" w:hAnsi="Comic Sans MS" w:cs="Segoe UI Semibold"/>
          <w:sz w:val="24"/>
          <w:szCs w:val="24"/>
        </w:rPr>
        <w:t xml:space="preserve"> </w:t>
      </w:r>
      <w:r w:rsidRPr="002E233C">
        <w:rPr>
          <w:rFonts w:ascii="Comic Sans MS" w:hAnsi="Comic Sans MS" w:cs="Segoe UI Semibold"/>
          <w:color w:val="7030A0"/>
          <w:sz w:val="24"/>
          <w:szCs w:val="24"/>
        </w:rPr>
        <w:t xml:space="preserve">no diff </w:t>
      </w:r>
      <w:r w:rsidRPr="002E233C">
        <w:rPr>
          <w:rFonts w:ascii="Comic Sans MS" w:hAnsi="Comic Sans MS" w:cs="Segoe UI Semibold"/>
          <w:sz w:val="24"/>
          <w:szCs w:val="24"/>
        </w:rPr>
        <w:t xml:space="preserve">b/w two branches – it shows </w:t>
      </w:r>
      <w:r w:rsidRPr="002E233C">
        <w:rPr>
          <w:rFonts w:ascii="Comic Sans MS" w:hAnsi="Comic Sans MS" w:cs="Segoe UI Semibold"/>
        </w:rPr>
        <w:sym w:font="Wingdings" w:char="F0E0"/>
      </w:r>
      <w:r w:rsidRPr="002E233C">
        <w:rPr>
          <w:rFonts w:ascii="Comic Sans MS" w:hAnsi="Comic Sans MS" w:cs="Segoe UI Semibold"/>
          <w:sz w:val="24"/>
          <w:szCs w:val="24"/>
        </w:rPr>
        <w:t xml:space="preserve"> </w:t>
      </w:r>
      <w:r w:rsidRPr="002E233C">
        <w:rPr>
          <w:rFonts w:ascii="Comic Sans MS" w:hAnsi="Comic Sans MS" w:cs="Segoe UI Semibold"/>
          <w:color w:val="7030A0"/>
          <w:sz w:val="24"/>
          <w:szCs w:val="24"/>
        </w:rPr>
        <w:t xml:space="preserve">able to merge </w:t>
      </w:r>
      <w:r w:rsidRPr="002E233C">
        <w:rPr>
          <w:rFonts w:ascii="Comic Sans MS" w:hAnsi="Comic Sans MS" w:cs="Segoe UI Semibold"/>
          <w:sz w:val="24"/>
          <w:szCs w:val="24"/>
        </w:rPr>
        <w:t xml:space="preserve">– create pull </w:t>
      </w:r>
      <w:proofErr w:type="spellStart"/>
      <w:r w:rsidRPr="002E233C">
        <w:rPr>
          <w:rFonts w:ascii="Comic Sans MS" w:hAnsi="Comic Sans MS" w:cs="Segoe UI Semibold"/>
          <w:sz w:val="24"/>
          <w:szCs w:val="24"/>
        </w:rPr>
        <w:t>req</w:t>
      </w:r>
      <w:proofErr w:type="spellEnd"/>
      <w:r w:rsidRPr="002E233C">
        <w:rPr>
          <w:rFonts w:ascii="Comic Sans MS" w:hAnsi="Comic Sans MS" w:cs="Segoe UI Semibold"/>
          <w:sz w:val="24"/>
          <w:szCs w:val="24"/>
        </w:rPr>
        <w:t xml:space="preserve"> – merge conform – merged</w:t>
      </w:r>
    </w:p>
    <w:p w14:paraId="26828320" w14:textId="77777777" w:rsidR="00993539" w:rsidRPr="002E233C" w:rsidRDefault="00993539" w:rsidP="00A01F81">
      <w:pPr>
        <w:pStyle w:val="ListParagraph"/>
        <w:numPr>
          <w:ilvl w:val="0"/>
          <w:numId w:val="34"/>
        </w:num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If there is </w:t>
      </w:r>
      <w:r w:rsidRPr="002E233C">
        <w:rPr>
          <w:rFonts w:ascii="Comic Sans MS" w:hAnsi="Comic Sans MS" w:cs="Segoe UI Semibold"/>
          <w:color w:val="7030A0"/>
          <w:sz w:val="24"/>
          <w:szCs w:val="24"/>
        </w:rPr>
        <w:t xml:space="preserve">any diff </w:t>
      </w:r>
      <w:r w:rsidRPr="002E233C">
        <w:rPr>
          <w:rFonts w:ascii="Comic Sans MS" w:hAnsi="Comic Sans MS" w:cs="Segoe UI Semibold"/>
          <w:sz w:val="24"/>
          <w:szCs w:val="24"/>
        </w:rPr>
        <w:t xml:space="preserve">in branches – it shows </w:t>
      </w:r>
      <w:r w:rsidRPr="002E233C">
        <w:rPr>
          <w:rFonts w:ascii="Comic Sans MS" w:hAnsi="Comic Sans MS" w:cs="Segoe UI Semibold"/>
        </w:rPr>
        <w:sym w:font="Wingdings" w:char="F0E0"/>
      </w:r>
      <w:r w:rsidRPr="002E233C">
        <w:rPr>
          <w:rFonts w:ascii="Comic Sans MS" w:hAnsi="Comic Sans MS" w:cs="Segoe UI Semibold"/>
          <w:sz w:val="24"/>
          <w:szCs w:val="24"/>
        </w:rPr>
        <w:t xml:space="preserve"> </w:t>
      </w:r>
      <w:r w:rsidRPr="002E233C">
        <w:rPr>
          <w:rFonts w:ascii="Comic Sans MS" w:hAnsi="Comic Sans MS" w:cs="Segoe UI Semibold"/>
          <w:color w:val="7030A0"/>
          <w:sz w:val="24"/>
          <w:szCs w:val="24"/>
        </w:rPr>
        <w:t xml:space="preserve">unable to merge </w:t>
      </w:r>
      <w:r w:rsidRPr="002E233C">
        <w:rPr>
          <w:rFonts w:ascii="Comic Sans MS" w:hAnsi="Comic Sans MS" w:cs="Segoe UI Semibold"/>
          <w:sz w:val="24"/>
          <w:szCs w:val="24"/>
        </w:rPr>
        <w:t xml:space="preserve">– create pull </w:t>
      </w:r>
      <w:proofErr w:type="spellStart"/>
      <w:r w:rsidRPr="002E233C">
        <w:rPr>
          <w:rFonts w:ascii="Comic Sans MS" w:hAnsi="Comic Sans MS" w:cs="Segoe UI Semibold"/>
          <w:sz w:val="24"/>
          <w:szCs w:val="24"/>
        </w:rPr>
        <w:t>req</w:t>
      </w:r>
      <w:proofErr w:type="spellEnd"/>
      <w:r w:rsidRPr="002E233C">
        <w:rPr>
          <w:rFonts w:ascii="Comic Sans MS" w:hAnsi="Comic Sans MS" w:cs="Segoe UI Semibold"/>
          <w:sz w:val="24"/>
          <w:szCs w:val="24"/>
        </w:rPr>
        <w:t xml:space="preserve"> – resolve conflicts – edit data – mark as resolve – commit merge – confirm merge – merged </w:t>
      </w:r>
    </w:p>
    <w:p w14:paraId="77ED28FB" w14:textId="77777777" w:rsidR="00993539" w:rsidRPr="006235DB" w:rsidRDefault="00993539" w:rsidP="00993539">
      <w:pPr>
        <w:rPr>
          <w:rFonts w:ascii="Comic Sans MS" w:hAnsi="Comic Sans MS" w:cs="Segoe UI Semibold"/>
          <w:color w:val="C00000"/>
          <w:sz w:val="24"/>
          <w:szCs w:val="24"/>
          <w:u w:val="single"/>
        </w:rPr>
      </w:pPr>
      <w:r w:rsidRPr="006235DB">
        <w:rPr>
          <w:rFonts w:ascii="Comic Sans MS" w:hAnsi="Comic Sans MS" w:cs="Segoe UI Semibold"/>
          <w:color w:val="C00000"/>
          <w:sz w:val="24"/>
          <w:szCs w:val="24"/>
          <w:u w:val="single"/>
        </w:rPr>
        <w:t>Creating A New Branch in Git-Hub</w:t>
      </w:r>
    </w:p>
    <w:p w14:paraId="604A1487" w14:textId="77777777" w:rsidR="00993539" w:rsidRPr="002E233C" w:rsidRDefault="00993539" w:rsidP="00993539">
      <w:p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Suppose we are in master branch in Git-Hub, </w:t>
      </w:r>
      <w:r>
        <w:rPr>
          <w:rFonts w:ascii="Comic Sans MS" w:hAnsi="Comic Sans MS" w:cs="Segoe UI Semibold"/>
          <w:sz w:val="24"/>
          <w:szCs w:val="24"/>
        </w:rPr>
        <w:t>Click</w:t>
      </w:r>
      <w:r w:rsidRPr="002E233C">
        <w:rPr>
          <w:rFonts w:ascii="Comic Sans MS" w:hAnsi="Comic Sans MS" w:cs="Segoe UI Semibold"/>
          <w:sz w:val="24"/>
          <w:szCs w:val="24"/>
        </w:rPr>
        <w:t xml:space="preserve"> on Master branch &gt; In search bar - type new branch name - click on create branch:&lt;</w:t>
      </w:r>
      <w:r w:rsidRPr="002E233C">
        <w:rPr>
          <w:rFonts w:ascii="Comic Sans MS" w:hAnsi="Comic Sans MS" w:cs="Segoe UI Semibold"/>
          <w:color w:val="7030A0"/>
          <w:sz w:val="24"/>
          <w:szCs w:val="24"/>
        </w:rPr>
        <w:t>DevOps</w:t>
      </w:r>
      <w:r w:rsidRPr="002E233C">
        <w:rPr>
          <w:rFonts w:ascii="Comic Sans MS" w:hAnsi="Comic Sans MS" w:cs="Segoe UI Semibold"/>
          <w:sz w:val="24"/>
          <w:szCs w:val="24"/>
        </w:rPr>
        <w:t xml:space="preserve">&gt; from master </w:t>
      </w:r>
    </w:p>
    <w:p w14:paraId="150255E3" w14:textId="77777777" w:rsidR="00993539" w:rsidRPr="006235DB" w:rsidRDefault="00993539" w:rsidP="00993539">
      <w:pPr>
        <w:rPr>
          <w:rFonts w:ascii="Comic Sans MS" w:hAnsi="Comic Sans MS" w:cs="Segoe UI Semibold"/>
          <w:color w:val="C00000"/>
          <w:sz w:val="24"/>
          <w:szCs w:val="24"/>
          <w:u w:val="single"/>
        </w:rPr>
      </w:pPr>
      <w:r w:rsidRPr="006235DB">
        <w:rPr>
          <w:rFonts w:ascii="Comic Sans MS" w:hAnsi="Comic Sans MS" w:cs="Segoe UI Semibold"/>
          <w:color w:val="C00000"/>
          <w:sz w:val="24"/>
          <w:szCs w:val="24"/>
          <w:u w:val="single"/>
        </w:rPr>
        <w:t xml:space="preserve">Deleting a Branch in Git-Hub </w:t>
      </w:r>
    </w:p>
    <w:p w14:paraId="15A5ACF3" w14:textId="77777777" w:rsidR="00993539" w:rsidRPr="002E233C" w:rsidRDefault="00993539" w:rsidP="00993539">
      <w:p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>Click on Branch in GitHub – select view all branches – click on delete [bucket symbol]</w:t>
      </w:r>
    </w:p>
    <w:p w14:paraId="3507C3D7" w14:textId="77777777" w:rsidR="00364AA1" w:rsidRDefault="00364AA1" w:rsidP="00993539">
      <w:pPr>
        <w:rPr>
          <w:rFonts w:ascii="Comic Sans MS" w:hAnsi="Comic Sans MS" w:cs="Segoe UI Semibold"/>
          <w:sz w:val="24"/>
          <w:szCs w:val="24"/>
        </w:rPr>
      </w:pPr>
    </w:p>
    <w:p w14:paraId="4080B892" w14:textId="77777777" w:rsidR="006235DB" w:rsidRDefault="006235DB" w:rsidP="00993539">
      <w:pPr>
        <w:rPr>
          <w:rFonts w:ascii="Comic Sans MS" w:hAnsi="Comic Sans MS" w:cs="Segoe UI Semibold"/>
          <w:sz w:val="24"/>
          <w:szCs w:val="24"/>
        </w:rPr>
      </w:pPr>
    </w:p>
    <w:p w14:paraId="0CDD9510" w14:textId="77777777" w:rsidR="001D4FCD" w:rsidRDefault="001D4FCD" w:rsidP="00993539">
      <w:pPr>
        <w:rPr>
          <w:rFonts w:ascii="Comic Sans MS" w:hAnsi="Comic Sans MS" w:cs="Segoe UI Semibold"/>
          <w:sz w:val="24"/>
          <w:szCs w:val="24"/>
        </w:rPr>
      </w:pPr>
    </w:p>
    <w:p w14:paraId="7006DFC6" w14:textId="77777777" w:rsidR="002E74B9" w:rsidRDefault="002E74B9" w:rsidP="00993539">
      <w:pPr>
        <w:rPr>
          <w:rFonts w:ascii="Comic Sans MS" w:hAnsi="Comic Sans MS" w:cs="Segoe UI Semibold"/>
          <w:sz w:val="24"/>
          <w:szCs w:val="24"/>
        </w:rPr>
      </w:pPr>
    </w:p>
    <w:p w14:paraId="0284E75D" w14:textId="77777777" w:rsidR="00364AA1" w:rsidRPr="002E233C" w:rsidRDefault="00364AA1" w:rsidP="00993539">
      <w:pPr>
        <w:rPr>
          <w:rFonts w:ascii="Comic Sans MS" w:hAnsi="Comic Sans MS" w:cs="Segoe UI Semibold"/>
          <w:sz w:val="24"/>
          <w:szCs w:val="24"/>
        </w:rPr>
      </w:pPr>
    </w:p>
    <w:p w14:paraId="37DF70F5" w14:textId="77777777" w:rsidR="00993539" w:rsidRPr="002E233C" w:rsidRDefault="00993539" w:rsidP="00993539">
      <w:pPr>
        <w:rPr>
          <w:rFonts w:ascii="Comic Sans MS" w:hAnsi="Comic Sans MS" w:cs="Segoe UI Semibold"/>
          <w:color w:val="4472C4" w:themeColor="accent1"/>
          <w:sz w:val="24"/>
          <w:szCs w:val="24"/>
          <w:u w:val="single"/>
        </w:rPr>
      </w:pPr>
      <w:r w:rsidRPr="002E233C">
        <w:rPr>
          <w:rFonts w:ascii="Comic Sans MS" w:hAnsi="Comic Sans MS" w:cs="Segoe UI Semibold"/>
          <w:color w:val="4472C4" w:themeColor="accent1"/>
          <w:sz w:val="24"/>
          <w:szCs w:val="24"/>
          <w:u w:val="single"/>
        </w:rPr>
        <w:t xml:space="preserve">Git-Hub Commit ID History </w:t>
      </w:r>
    </w:p>
    <w:p w14:paraId="11FD2B31" w14:textId="77777777" w:rsidR="00993539" w:rsidRPr="002E233C" w:rsidRDefault="00993539" w:rsidP="00993539">
      <w:p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$ </w:t>
      </w:r>
      <w:r w:rsidRPr="002E233C">
        <w:rPr>
          <w:rFonts w:ascii="Comic Sans MS" w:hAnsi="Comic Sans MS" w:cs="Segoe UI Semibold"/>
          <w:color w:val="0070C0"/>
          <w:sz w:val="24"/>
          <w:szCs w:val="24"/>
        </w:rPr>
        <w:t xml:space="preserve">git log origin/master </w:t>
      </w:r>
      <w:r w:rsidRPr="002E233C">
        <w:rPr>
          <w:rFonts w:ascii="Comic Sans MS" w:hAnsi="Comic Sans MS" w:cs="Segoe UI Semibold"/>
          <w:sz w:val="24"/>
          <w:szCs w:val="24"/>
        </w:rPr>
        <w:sym w:font="Wingdings" w:char="F0E0"/>
      </w:r>
      <w:r w:rsidRPr="002E233C">
        <w:rPr>
          <w:rFonts w:ascii="Comic Sans MS" w:hAnsi="Comic Sans MS" w:cs="Segoe UI Semibold"/>
          <w:sz w:val="24"/>
          <w:szCs w:val="24"/>
        </w:rPr>
        <w:t xml:space="preserve"> To get commit history of Git-Hub</w:t>
      </w:r>
    </w:p>
    <w:p w14:paraId="386EB584" w14:textId="77777777" w:rsidR="00993539" w:rsidRPr="002E233C" w:rsidRDefault="00993539" w:rsidP="00993539">
      <w:p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$ </w:t>
      </w:r>
      <w:r w:rsidRPr="002E233C">
        <w:rPr>
          <w:rFonts w:ascii="Comic Sans MS" w:hAnsi="Comic Sans MS" w:cs="Segoe UI Semibold"/>
          <w:color w:val="0070C0"/>
          <w:sz w:val="24"/>
          <w:szCs w:val="24"/>
        </w:rPr>
        <w:t>git log --</w:t>
      </w:r>
      <w:proofErr w:type="spellStart"/>
      <w:r w:rsidRPr="002E233C">
        <w:rPr>
          <w:rFonts w:ascii="Comic Sans MS" w:hAnsi="Comic Sans MS" w:cs="Segoe UI Semibold"/>
          <w:color w:val="0070C0"/>
          <w:sz w:val="24"/>
          <w:szCs w:val="24"/>
        </w:rPr>
        <w:t>oneline</w:t>
      </w:r>
      <w:proofErr w:type="spellEnd"/>
      <w:r w:rsidRPr="002E233C">
        <w:rPr>
          <w:rFonts w:ascii="Comic Sans MS" w:hAnsi="Comic Sans MS" w:cs="Segoe UI Semibold"/>
          <w:color w:val="0070C0"/>
          <w:sz w:val="24"/>
          <w:szCs w:val="24"/>
        </w:rPr>
        <w:t xml:space="preserve"> --all </w:t>
      </w:r>
      <w:r w:rsidRPr="002E233C">
        <w:rPr>
          <w:rFonts w:ascii="Comic Sans MS" w:hAnsi="Comic Sans MS" w:cs="Segoe UI Semibold"/>
          <w:sz w:val="24"/>
          <w:szCs w:val="24"/>
        </w:rPr>
        <w:sym w:font="Wingdings" w:char="F0E0"/>
      </w:r>
      <w:r w:rsidRPr="002E233C">
        <w:rPr>
          <w:rFonts w:ascii="Comic Sans MS" w:hAnsi="Comic Sans MS" w:cs="Segoe UI Semibold"/>
          <w:sz w:val="24"/>
          <w:szCs w:val="24"/>
        </w:rPr>
        <w:t xml:space="preserve"> To get every branch committed history details</w:t>
      </w:r>
    </w:p>
    <w:p w14:paraId="0A366412" w14:textId="77777777" w:rsidR="00993539" w:rsidRPr="002E233C" w:rsidRDefault="00993539" w:rsidP="00993539">
      <w:p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$ </w:t>
      </w:r>
      <w:r w:rsidRPr="002E233C">
        <w:rPr>
          <w:rFonts w:ascii="Comic Sans MS" w:hAnsi="Comic Sans MS" w:cs="Segoe UI Semibold"/>
          <w:color w:val="0070C0"/>
          <w:sz w:val="24"/>
          <w:szCs w:val="24"/>
        </w:rPr>
        <w:t>git log --graph --</w:t>
      </w:r>
      <w:proofErr w:type="spellStart"/>
      <w:r w:rsidRPr="002E233C">
        <w:rPr>
          <w:rFonts w:ascii="Comic Sans MS" w:hAnsi="Comic Sans MS" w:cs="Segoe UI Semibold"/>
          <w:color w:val="0070C0"/>
          <w:sz w:val="24"/>
          <w:szCs w:val="24"/>
        </w:rPr>
        <w:t>oneline</w:t>
      </w:r>
      <w:proofErr w:type="spellEnd"/>
      <w:r w:rsidRPr="002E233C">
        <w:rPr>
          <w:rFonts w:ascii="Comic Sans MS" w:hAnsi="Comic Sans MS" w:cs="Segoe UI Semibold"/>
          <w:color w:val="0070C0"/>
          <w:sz w:val="24"/>
          <w:szCs w:val="24"/>
        </w:rPr>
        <w:t xml:space="preserve"> --all </w:t>
      </w:r>
      <w:r w:rsidRPr="002E233C">
        <w:rPr>
          <w:rFonts w:ascii="Comic Sans MS" w:hAnsi="Comic Sans MS" w:cs="Segoe UI Semibold"/>
          <w:sz w:val="24"/>
          <w:szCs w:val="24"/>
        </w:rPr>
        <w:sym w:font="Wingdings" w:char="F0E0"/>
      </w:r>
      <w:r w:rsidRPr="002E233C">
        <w:rPr>
          <w:rFonts w:ascii="Comic Sans MS" w:hAnsi="Comic Sans MS" w:cs="Segoe UI Semibold"/>
          <w:sz w:val="24"/>
          <w:szCs w:val="24"/>
        </w:rPr>
        <w:t xml:space="preserve"> To get every branch commit history details in graphical way </w:t>
      </w:r>
    </w:p>
    <w:p w14:paraId="25F4A8DD" w14:textId="77777777" w:rsidR="009A4EC9" w:rsidRDefault="009A4EC9" w:rsidP="00993539">
      <w:pPr>
        <w:rPr>
          <w:rFonts w:ascii="Comic Sans MS" w:hAnsi="Comic Sans MS" w:cs="Segoe UI Semibold"/>
          <w:color w:val="4472C4" w:themeColor="accent1"/>
          <w:sz w:val="24"/>
          <w:szCs w:val="24"/>
          <w:u w:val="single"/>
        </w:rPr>
      </w:pPr>
    </w:p>
    <w:p w14:paraId="63A9B538" w14:textId="2C6E7E6B" w:rsidR="00993539" w:rsidRPr="002E233C" w:rsidRDefault="00993539" w:rsidP="00993539">
      <w:pPr>
        <w:rPr>
          <w:rFonts w:ascii="Comic Sans MS" w:hAnsi="Comic Sans MS" w:cs="Segoe UI Semibold"/>
          <w:color w:val="4472C4" w:themeColor="accent1"/>
          <w:sz w:val="24"/>
          <w:szCs w:val="24"/>
          <w:u w:val="single"/>
        </w:rPr>
      </w:pPr>
      <w:r w:rsidRPr="002E233C">
        <w:rPr>
          <w:rFonts w:ascii="Comic Sans MS" w:hAnsi="Comic Sans MS" w:cs="Segoe UI Semibold"/>
          <w:color w:val="4472C4" w:themeColor="accent1"/>
          <w:sz w:val="24"/>
          <w:szCs w:val="24"/>
          <w:u w:val="single"/>
        </w:rPr>
        <w:t>Some other commands</w:t>
      </w:r>
    </w:p>
    <w:p w14:paraId="009A0568" w14:textId="77777777" w:rsidR="00993539" w:rsidRPr="002E233C" w:rsidRDefault="00993539" w:rsidP="00993539">
      <w:p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$ </w:t>
      </w:r>
      <w:r w:rsidRPr="002E233C">
        <w:rPr>
          <w:rFonts w:ascii="Comic Sans MS" w:hAnsi="Comic Sans MS" w:cs="Segoe UI Semibold"/>
          <w:color w:val="0070C0"/>
          <w:sz w:val="24"/>
          <w:szCs w:val="24"/>
        </w:rPr>
        <w:t xml:space="preserve">git remote show origin </w:t>
      </w:r>
      <w:r w:rsidRPr="002E233C">
        <w:rPr>
          <w:rFonts w:ascii="Comic Sans MS" w:hAnsi="Comic Sans MS" w:cs="Segoe UI Semibold"/>
          <w:sz w:val="24"/>
          <w:szCs w:val="24"/>
        </w:rPr>
        <w:sym w:font="Wingdings" w:char="F0E0"/>
      </w:r>
      <w:r w:rsidRPr="002E233C">
        <w:rPr>
          <w:rFonts w:ascii="Comic Sans MS" w:hAnsi="Comic Sans MS" w:cs="Segoe UI Semibold"/>
          <w:sz w:val="24"/>
          <w:szCs w:val="24"/>
        </w:rPr>
        <w:t xml:space="preserve"> To get list of GitHub branches in git server.</w:t>
      </w:r>
    </w:p>
    <w:p w14:paraId="2FCE1503" w14:textId="77777777" w:rsidR="00993539" w:rsidRPr="002E233C" w:rsidRDefault="00993539" w:rsidP="00993539">
      <w:pPr>
        <w:rPr>
          <w:rFonts w:ascii="Comic Sans MS" w:hAnsi="Comic Sans MS" w:cs="Segoe UI Semibold"/>
          <w:sz w:val="24"/>
          <w:szCs w:val="24"/>
        </w:rPr>
      </w:pPr>
      <w:r w:rsidRPr="002E233C">
        <w:rPr>
          <w:rFonts w:ascii="Comic Sans MS" w:hAnsi="Comic Sans MS" w:cs="Segoe UI Semibold"/>
          <w:sz w:val="24"/>
          <w:szCs w:val="24"/>
        </w:rPr>
        <w:t xml:space="preserve">$ </w:t>
      </w:r>
      <w:r w:rsidRPr="002E233C">
        <w:rPr>
          <w:rFonts w:ascii="Comic Sans MS" w:hAnsi="Comic Sans MS" w:cs="Segoe UI Semibold"/>
          <w:color w:val="0070C0"/>
          <w:sz w:val="24"/>
          <w:szCs w:val="24"/>
        </w:rPr>
        <w:t xml:space="preserve">git push --delete origin &lt;branch name&gt; </w:t>
      </w:r>
      <w:r w:rsidRPr="002E233C">
        <w:rPr>
          <w:rFonts w:ascii="Comic Sans MS" w:hAnsi="Comic Sans MS" w:cs="Segoe UI Semibold"/>
          <w:sz w:val="24"/>
          <w:szCs w:val="24"/>
        </w:rPr>
        <w:sym w:font="Wingdings" w:char="F0E0"/>
      </w:r>
      <w:r w:rsidRPr="002E233C">
        <w:rPr>
          <w:rFonts w:ascii="Comic Sans MS" w:hAnsi="Comic Sans MS" w:cs="Segoe UI Semibold"/>
          <w:sz w:val="24"/>
          <w:szCs w:val="24"/>
        </w:rPr>
        <w:t xml:space="preserve"> To delete GitHub branch in git server.</w:t>
      </w:r>
    </w:p>
    <w:p w14:paraId="1008F0B5" w14:textId="77777777" w:rsidR="00993539" w:rsidRPr="002E233C" w:rsidRDefault="00993539" w:rsidP="00993539">
      <w:pPr>
        <w:rPr>
          <w:rFonts w:ascii="Comic Sans MS" w:hAnsi="Comic Sans MS" w:cs="Segoe UI Semibold"/>
          <w:sz w:val="24"/>
          <w:szCs w:val="24"/>
        </w:rPr>
      </w:pPr>
    </w:p>
    <w:p w14:paraId="4206FBD9" w14:textId="77777777" w:rsidR="00993539" w:rsidRPr="002E233C" w:rsidRDefault="00993539" w:rsidP="00993539">
      <w:pPr>
        <w:rPr>
          <w:rFonts w:ascii="Comic Sans MS" w:hAnsi="Comic Sans MS" w:cs="Segoe UI Semibold"/>
          <w:sz w:val="24"/>
          <w:szCs w:val="24"/>
        </w:rPr>
      </w:pPr>
    </w:p>
    <w:p w14:paraId="20F89CD9" w14:textId="77777777" w:rsidR="00993539" w:rsidRPr="002E233C" w:rsidRDefault="00993539" w:rsidP="00993539">
      <w:pPr>
        <w:rPr>
          <w:rFonts w:ascii="Comic Sans MS" w:hAnsi="Comic Sans MS" w:cs="Times New Roman"/>
          <w:sz w:val="24"/>
          <w:szCs w:val="24"/>
        </w:rPr>
      </w:pPr>
    </w:p>
    <w:p w14:paraId="145DDD78" w14:textId="77777777" w:rsidR="00993539" w:rsidRDefault="00993539"/>
    <w:p w14:paraId="4AEC7C0F" w14:textId="77777777" w:rsidR="00E52A2E" w:rsidRDefault="00E52A2E"/>
    <w:p w14:paraId="1F633873" w14:textId="77777777" w:rsidR="00E52A2E" w:rsidRDefault="00E52A2E"/>
    <w:p w14:paraId="1683B9B3" w14:textId="77777777" w:rsidR="00E52A2E" w:rsidRDefault="00E52A2E"/>
    <w:p w14:paraId="49E85AF7" w14:textId="77777777" w:rsidR="00E52A2E" w:rsidRDefault="00E52A2E"/>
    <w:p w14:paraId="1DCE849B" w14:textId="77777777" w:rsidR="00E52A2E" w:rsidRDefault="00E52A2E"/>
    <w:p w14:paraId="29D40D1A" w14:textId="77777777" w:rsidR="00E52A2E" w:rsidRDefault="00E52A2E"/>
    <w:p w14:paraId="04259FA1" w14:textId="77777777" w:rsidR="00E52A2E" w:rsidRDefault="00E52A2E"/>
    <w:p w14:paraId="14F17483" w14:textId="77777777" w:rsidR="00E52A2E" w:rsidRDefault="00E52A2E"/>
    <w:p w14:paraId="0572F285" w14:textId="77777777" w:rsidR="00E52A2E" w:rsidRDefault="00E52A2E"/>
    <w:p w14:paraId="009933A1" w14:textId="77777777" w:rsidR="00E52A2E" w:rsidRDefault="00E52A2E"/>
    <w:p w14:paraId="0D02DC5C" w14:textId="77777777" w:rsidR="00E52A2E" w:rsidRDefault="00E52A2E"/>
    <w:p w14:paraId="581975B9" w14:textId="77777777" w:rsidR="00E52A2E" w:rsidRDefault="00E52A2E"/>
    <w:p w14:paraId="43EFE005" w14:textId="77777777" w:rsidR="00E52A2E" w:rsidRDefault="00E52A2E"/>
    <w:p w14:paraId="01FF652B" w14:textId="77777777" w:rsidR="00E52A2E" w:rsidRDefault="00E52A2E"/>
    <w:p w14:paraId="3FAC1083" w14:textId="77777777" w:rsidR="00E52A2E" w:rsidRDefault="00E52A2E"/>
    <w:p w14:paraId="3BECA577" w14:textId="77777777" w:rsidR="00E52A2E" w:rsidRDefault="00E52A2E"/>
    <w:p w14:paraId="5E947DD1" w14:textId="77777777" w:rsidR="00E52A2E" w:rsidRDefault="00E52A2E"/>
    <w:p w14:paraId="2FF26F45" w14:textId="77777777" w:rsidR="00E52A2E" w:rsidRDefault="00E52A2E"/>
    <w:p w14:paraId="53BAFE78" w14:textId="77777777" w:rsidR="00E52A2E" w:rsidRDefault="00E52A2E"/>
    <w:p w14:paraId="54F8E900" w14:textId="77777777" w:rsidR="00E52A2E" w:rsidRDefault="00E52A2E"/>
    <w:p w14:paraId="2ABB21AF" w14:textId="77777777" w:rsidR="00E52A2E" w:rsidRDefault="00E52A2E"/>
    <w:p w14:paraId="1448B3C6" w14:textId="77777777" w:rsidR="00E52A2E" w:rsidRDefault="00E52A2E"/>
    <w:p w14:paraId="6CD3130D" w14:textId="77777777" w:rsidR="00E52A2E" w:rsidRDefault="00E52A2E"/>
    <w:p w14:paraId="17ECD1A5" w14:textId="77777777" w:rsidR="00E52A2E" w:rsidRDefault="00E52A2E"/>
    <w:p w14:paraId="166AF22A" w14:textId="77777777" w:rsidR="00E52A2E" w:rsidRDefault="00E52A2E"/>
    <w:p w14:paraId="5FD840CB" w14:textId="77777777" w:rsidR="00E52A2E" w:rsidRDefault="00E52A2E"/>
    <w:p w14:paraId="4438C6FC" w14:textId="77777777" w:rsidR="00A01F81" w:rsidRDefault="00A01F81"/>
    <w:p w14:paraId="33187773" w14:textId="77777777" w:rsidR="00A01F81" w:rsidRDefault="00A01F81"/>
    <w:p w14:paraId="62FB922C" w14:textId="77777777" w:rsidR="00A01F81" w:rsidRDefault="00A01F81"/>
    <w:p w14:paraId="08A38B7E" w14:textId="77777777" w:rsidR="00E52A2E" w:rsidRDefault="00E52A2E"/>
    <w:p w14:paraId="64EDB856" w14:textId="77777777" w:rsidR="003D3AD4" w:rsidRDefault="003D3AD4"/>
    <w:p w14:paraId="4F5F1C7F" w14:textId="77777777" w:rsidR="003D3AD4" w:rsidRDefault="003D3AD4"/>
    <w:p w14:paraId="1DE7E89C" w14:textId="77777777" w:rsidR="003D3AD4" w:rsidRDefault="003D3AD4"/>
    <w:p w14:paraId="1AEA9655" w14:textId="77777777" w:rsidR="003D3AD4" w:rsidRDefault="003D3AD4"/>
    <w:p w14:paraId="61EB1EF4" w14:textId="6D6EEB4D" w:rsidR="00E52A2E" w:rsidRPr="00E52A2E" w:rsidRDefault="00E52A2E" w:rsidP="00E52A2E">
      <w:pPr>
        <w:jc w:val="center"/>
        <w:rPr>
          <w:rFonts w:ascii="Comic Sans MS" w:hAnsi="Comic Sans MS"/>
          <w:color w:val="FF0000"/>
          <w:sz w:val="24"/>
          <w:szCs w:val="24"/>
          <w:u w:val="single"/>
        </w:rPr>
      </w:pPr>
      <w:r w:rsidRPr="00E52A2E">
        <w:rPr>
          <w:rFonts w:ascii="Comic Sans MS" w:hAnsi="Comic Sans MS"/>
          <w:color w:val="FF0000"/>
          <w:sz w:val="24"/>
          <w:szCs w:val="24"/>
          <w:u w:val="single"/>
        </w:rPr>
        <w:lastRenderedPageBreak/>
        <w:t>Git Commands</w:t>
      </w:r>
    </w:p>
    <w:p w14:paraId="3A7147B8" w14:textId="41B8703E" w:rsidR="00E52A2E" w:rsidRPr="00DB4D3E" w:rsidRDefault="00E52A2E" w:rsidP="00E52A2E">
      <w:pPr>
        <w:rPr>
          <w:rFonts w:ascii="Comic Sans MS" w:hAnsi="Comic Sans MS"/>
          <w:color w:val="000000" w:themeColor="text1"/>
          <w:sz w:val="24"/>
          <w:szCs w:val="24"/>
        </w:rPr>
      </w:pPr>
      <w:r w:rsidRPr="00DB4D3E">
        <w:rPr>
          <w:rFonts w:ascii="Comic Sans MS" w:hAnsi="Comic Sans MS"/>
          <w:color w:val="000000" w:themeColor="text1"/>
          <w:sz w:val="24"/>
          <w:szCs w:val="24"/>
        </w:rPr>
        <w:t>git help – It will Display Frequently used git commands.</w:t>
      </w:r>
    </w:p>
    <w:p w14:paraId="0CED08C4" w14:textId="6C22DE51" w:rsidR="00E52A2E" w:rsidRDefault="00E52A2E" w:rsidP="00E52A2E">
      <w:pPr>
        <w:rPr>
          <w:rFonts w:ascii="Comic Sans MS" w:hAnsi="Comic Sans MS"/>
          <w:color w:val="000000" w:themeColor="text1"/>
          <w:sz w:val="24"/>
          <w:szCs w:val="24"/>
        </w:rPr>
      </w:pPr>
      <w:r w:rsidRPr="00DB4D3E">
        <w:rPr>
          <w:rFonts w:ascii="Comic Sans MS" w:hAnsi="Comic Sans MS"/>
          <w:color w:val="000000" w:themeColor="text1"/>
          <w:sz w:val="24"/>
          <w:szCs w:val="24"/>
        </w:rPr>
        <w:tab/>
        <w:t>$ git help &lt;Command</w:t>
      </w:r>
      <w:r w:rsidR="00DB4D3E">
        <w:rPr>
          <w:rFonts w:ascii="Comic Sans MS" w:hAnsi="Comic Sans MS"/>
          <w:color w:val="000000" w:themeColor="text1"/>
          <w:sz w:val="24"/>
          <w:szCs w:val="24"/>
        </w:rPr>
        <w:t xml:space="preserve"> </w:t>
      </w:r>
      <w:r w:rsidRPr="00DB4D3E">
        <w:rPr>
          <w:rFonts w:ascii="Comic Sans MS" w:hAnsi="Comic Sans MS"/>
          <w:color w:val="000000" w:themeColor="text1"/>
          <w:sz w:val="24"/>
          <w:szCs w:val="24"/>
        </w:rPr>
        <w:t>Name</w:t>
      </w:r>
      <w:proofErr w:type="gramStart"/>
      <w:r w:rsidRPr="00DB4D3E">
        <w:rPr>
          <w:rFonts w:ascii="Comic Sans MS" w:hAnsi="Comic Sans MS"/>
          <w:color w:val="000000" w:themeColor="text1"/>
          <w:sz w:val="24"/>
          <w:szCs w:val="24"/>
        </w:rPr>
        <w:t>&gt; :</w:t>
      </w:r>
      <w:proofErr w:type="gramEnd"/>
      <w:r w:rsidRPr="00DB4D3E">
        <w:rPr>
          <w:rFonts w:ascii="Comic Sans MS" w:hAnsi="Comic Sans MS"/>
          <w:color w:val="000000" w:themeColor="text1"/>
          <w:sz w:val="24"/>
          <w:szCs w:val="24"/>
        </w:rPr>
        <w:t xml:space="preserve"> It will Open Documentation for given Command</w:t>
      </w:r>
    </w:p>
    <w:p w14:paraId="74CAA24D" w14:textId="77777777" w:rsidR="00DB4D3E" w:rsidRDefault="00DB4D3E" w:rsidP="00E52A2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3F332671" w14:textId="24609B48" w:rsidR="00DB4D3E" w:rsidRDefault="00DB4D3E" w:rsidP="00E52A2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Git Config – It will Configure your Email and Name in Git CLI with Commands</w:t>
      </w:r>
    </w:p>
    <w:p w14:paraId="67D5A309" w14:textId="043FBE71" w:rsidR="00DB4D3E" w:rsidRDefault="00DB4D3E" w:rsidP="00E52A2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$ git config --global </w:t>
      </w:r>
      <w:proofErr w:type="spellStart"/>
      <w:proofErr w:type="gramStart"/>
      <w:r>
        <w:rPr>
          <w:rFonts w:ascii="Comic Sans MS" w:hAnsi="Comic Sans MS"/>
          <w:color w:val="000000" w:themeColor="text1"/>
          <w:sz w:val="24"/>
          <w:szCs w:val="24"/>
        </w:rPr>
        <w:t>user.email</w:t>
      </w:r>
      <w:proofErr w:type="spellEnd"/>
      <w:proofErr w:type="gramEnd"/>
      <w:r>
        <w:rPr>
          <w:rFonts w:ascii="Comic Sans MS" w:hAnsi="Comic Sans MS"/>
          <w:color w:val="000000" w:themeColor="text1"/>
          <w:sz w:val="24"/>
          <w:szCs w:val="24"/>
        </w:rPr>
        <w:t xml:space="preserve"> “naveensilver136@gmail.com”</w:t>
      </w:r>
    </w:p>
    <w:p w14:paraId="78ADB871" w14:textId="01E718DB" w:rsidR="00DB4D3E" w:rsidRDefault="00DB4D3E" w:rsidP="00E52A2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$ git config --global user.name “Naveen Silver”</w:t>
      </w:r>
    </w:p>
    <w:p w14:paraId="420909F2" w14:textId="77777777" w:rsidR="00DB4D3E" w:rsidRDefault="00DB4D3E" w:rsidP="00E52A2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77A3A796" w14:textId="6D305692" w:rsidR="00DB4D3E" w:rsidRDefault="00DB4D3E" w:rsidP="00E52A2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$ git </w:t>
      </w:r>
      <w:proofErr w:type="spellStart"/>
      <w:proofErr w:type="gramStart"/>
      <w:r>
        <w:rPr>
          <w:rFonts w:ascii="Comic Sans MS" w:hAnsi="Comic Sans MS"/>
          <w:color w:val="000000" w:themeColor="text1"/>
          <w:sz w:val="24"/>
          <w:szCs w:val="24"/>
        </w:rPr>
        <w:t>init</w:t>
      </w:r>
      <w:proofErr w:type="spellEnd"/>
      <w:r>
        <w:rPr>
          <w:rFonts w:ascii="Comic Sans MS" w:hAnsi="Comic Sans MS"/>
          <w:color w:val="000000" w:themeColor="text1"/>
          <w:sz w:val="24"/>
          <w:szCs w:val="24"/>
        </w:rPr>
        <w:t xml:space="preserve"> :</w:t>
      </w:r>
      <w:proofErr w:type="gramEnd"/>
      <w:r>
        <w:rPr>
          <w:rFonts w:ascii="Comic Sans MS" w:hAnsi="Comic Sans MS"/>
          <w:color w:val="000000" w:themeColor="text1"/>
          <w:sz w:val="24"/>
          <w:szCs w:val="24"/>
        </w:rPr>
        <w:t xml:space="preserve"> To Initialise our folder as git Working Tree.</w:t>
      </w:r>
    </w:p>
    <w:p w14:paraId="25F298B2" w14:textId="6526B844" w:rsidR="00DB4D3E" w:rsidRDefault="00DB4D3E" w:rsidP="00E52A2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$ git </w:t>
      </w:r>
      <w:proofErr w:type="gramStart"/>
      <w:r>
        <w:rPr>
          <w:rFonts w:ascii="Comic Sans MS" w:hAnsi="Comic Sans MS"/>
          <w:color w:val="000000" w:themeColor="text1"/>
          <w:sz w:val="24"/>
          <w:szCs w:val="24"/>
        </w:rPr>
        <w:t xml:space="preserve">status </w:t>
      </w:r>
      <w:r w:rsidR="0073251D">
        <w:rPr>
          <w:rFonts w:ascii="Comic Sans MS" w:hAnsi="Comic Sans MS"/>
          <w:color w:val="000000" w:themeColor="text1"/>
          <w:sz w:val="24"/>
          <w:szCs w:val="24"/>
        </w:rPr>
        <w:t>:</w:t>
      </w:r>
      <w:proofErr w:type="gramEnd"/>
      <w:r w:rsidR="0073251D">
        <w:rPr>
          <w:rFonts w:ascii="Comic Sans MS" w:hAnsi="Comic Sans MS"/>
          <w:color w:val="000000" w:themeColor="text1"/>
          <w:sz w:val="24"/>
          <w:szCs w:val="24"/>
        </w:rPr>
        <w:t xml:space="preserve"> It will display staged, un-staged and un-tracked files</w:t>
      </w:r>
    </w:p>
    <w:p w14:paraId="58DDD5AD" w14:textId="1836AEAC" w:rsidR="0073251D" w:rsidRDefault="0073251D" w:rsidP="00E52A2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ab/>
        <w:t xml:space="preserve">$ git status </w:t>
      </w:r>
    </w:p>
    <w:p w14:paraId="28E70CE6" w14:textId="2F1BE3FF" w:rsidR="0073251D" w:rsidRDefault="0073251D" w:rsidP="00E52A2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ab/>
        <w:t>Staged files – The files which are added for commit (.git)</w:t>
      </w:r>
    </w:p>
    <w:p w14:paraId="0DDD567B" w14:textId="76AF8857" w:rsidR="0073251D" w:rsidRDefault="0073251D" w:rsidP="00E52A2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ab/>
        <w:t xml:space="preserve">Un-staged files – The files which are modified but not added for commit </w:t>
      </w:r>
    </w:p>
    <w:p w14:paraId="10E8DBAC" w14:textId="4508D94E" w:rsidR="0073251D" w:rsidRDefault="0073251D" w:rsidP="00E52A2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ab/>
        <w:t>Un-tracked files – Newly Created files</w:t>
      </w:r>
    </w:p>
    <w:p w14:paraId="4F7F9FD3" w14:textId="1FCA7747" w:rsidR="0073251D" w:rsidRDefault="0073251D" w:rsidP="00E52A2E">
      <w:pPr>
        <w:rPr>
          <w:rFonts w:ascii="Comic Sans MS" w:hAnsi="Comic Sans MS"/>
          <w:color w:val="000000" w:themeColor="text1"/>
          <w:sz w:val="24"/>
          <w:szCs w:val="24"/>
        </w:rPr>
      </w:pPr>
      <w:proofErr w:type="gramStart"/>
      <w:r>
        <w:rPr>
          <w:rFonts w:ascii="Comic Sans MS" w:hAnsi="Comic Sans MS"/>
          <w:color w:val="000000" w:themeColor="text1"/>
          <w:sz w:val="24"/>
          <w:szCs w:val="24"/>
        </w:rPr>
        <w:t>Note :</w:t>
      </w:r>
      <w:proofErr w:type="gramEnd"/>
      <w:r>
        <w:rPr>
          <w:rFonts w:ascii="Comic Sans MS" w:hAnsi="Comic Sans MS"/>
          <w:color w:val="000000" w:themeColor="text1"/>
          <w:sz w:val="24"/>
          <w:szCs w:val="24"/>
        </w:rPr>
        <w:t xml:space="preserve"> To commit a file, we should add to staging area.</w:t>
      </w:r>
    </w:p>
    <w:p w14:paraId="5465196A" w14:textId="77777777" w:rsidR="0073251D" w:rsidRDefault="0073251D" w:rsidP="0073251D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$ git </w:t>
      </w:r>
      <w:proofErr w:type="gramStart"/>
      <w:r>
        <w:rPr>
          <w:rFonts w:ascii="Comic Sans MS" w:hAnsi="Comic Sans MS"/>
          <w:color w:val="000000" w:themeColor="text1"/>
          <w:sz w:val="24"/>
          <w:szCs w:val="24"/>
        </w:rPr>
        <w:t>add :</w:t>
      </w:r>
      <w:proofErr w:type="gramEnd"/>
      <w:r>
        <w:rPr>
          <w:rFonts w:ascii="Comic Sans MS" w:hAnsi="Comic Sans MS"/>
          <w:color w:val="000000" w:themeColor="text1"/>
          <w:sz w:val="24"/>
          <w:szCs w:val="24"/>
        </w:rPr>
        <w:t xml:space="preserve">  It is used to add files to staging area</w:t>
      </w:r>
    </w:p>
    <w:p w14:paraId="58A1DB40" w14:textId="6A1A2A6D" w:rsidR="0073251D" w:rsidRDefault="0073251D" w:rsidP="00E52A2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ab/>
        <w:t>$ git add &lt;filename&gt;</w:t>
      </w:r>
    </w:p>
    <w:p w14:paraId="2456484D" w14:textId="1D206B12" w:rsidR="0073251D" w:rsidRDefault="0073251D" w:rsidP="00E52A2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ab/>
        <w:t>$ git add */.</w:t>
      </w:r>
    </w:p>
    <w:p w14:paraId="3D0DD164" w14:textId="48FD1636" w:rsidR="00970008" w:rsidRDefault="00970008" w:rsidP="00E52A2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$ git </w:t>
      </w:r>
      <w:proofErr w:type="gramStart"/>
      <w:r>
        <w:rPr>
          <w:rFonts w:ascii="Comic Sans MS" w:hAnsi="Comic Sans MS"/>
          <w:color w:val="000000" w:themeColor="text1"/>
          <w:sz w:val="24"/>
          <w:szCs w:val="24"/>
        </w:rPr>
        <w:t>restore :</w:t>
      </w:r>
      <w:proofErr w:type="gramEnd"/>
      <w:r>
        <w:rPr>
          <w:rFonts w:ascii="Comic Sans MS" w:hAnsi="Comic Sans MS"/>
          <w:color w:val="000000" w:themeColor="text1"/>
          <w:sz w:val="24"/>
          <w:szCs w:val="24"/>
        </w:rPr>
        <w:t xml:space="preserve"> Used to Un-Stage the files</w:t>
      </w:r>
    </w:p>
    <w:p w14:paraId="6A6E8EDB" w14:textId="270D7649" w:rsidR="00DB4D3E" w:rsidRDefault="00DB4D3E" w:rsidP="00E52A2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$ git </w:t>
      </w:r>
      <w:proofErr w:type="gramStart"/>
      <w:r>
        <w:rPr>
          <w:rFonts w:ascii="Comic Sans MS" w:hAnsi="Comic Sans MS"/>
          <w:color w:val="000000" w:themeColor="text1"/>
          <w:sz w:val="24"/>
          <w:szCs w:val="24"/>
        </w:rPr>
        <w:t xml:space="preserve">commit </w:t>
      </w:r>
      <w:r w:rsidR="0073251D">
        <w:rPr>
          <w:rFonts w:ascii="Comic Sans MS" w:hAnsi="Comic Sans MS"/>
          <w:color w:val="000000" w:themeColor="text1"/>
          <w:sz w:val="24"/>
          <w:szCs w:val="24"/>
        </w:rPr>
        <w:t>:</w:t>
      </w:r>
      <w:proofErr w:type="gramEnd"/>
      <w:r w:rsidR="0073251D">
        <w:rPr>
          <w:rFonts w:ascii="Comic Sans MS" w:hAnsi="Comic Sans MS"/>
          <w:color w:val="000000" w:themeColor="text1"/>
          <w:sz w:val="24"/>
          <w:szCs w:val="24"/>
        </w:rPr>
        <w:t xml:space="preserve">  It is used to commit staged files to git local repo.</w:t>
      </w:r>
    </w:p>
    <w:p w14:paraId="1C1345C9" w14:textId="612236C1" w:rsidR="0073251D" w:rsidRDefault="0073251D" w:rsidP="00E52A2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ab/>
        <w:t xml:space="preserve">$ git commit -m “reason for commit” </w:t>
      </w:r>
    </w:p>
    <w:p w14:paraId="4AD6A2EA" w14:textId="4137C5B4" w:rsidR="00A83EC1" w:rsidRDefault="00E15FED" w:rsidP="00F57501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$ git remote </w:t>
      </w:r>
      <w:proofErr w:type="gramStart"/>
      <w:r>
        <w:rPr>
          <w:rFonts w:ascii="Comic Sans MS" w:hAnsi="Comic Sans MS"/>
          <w:color w:val="000000" w:themeColor="text1"/>
          <w:sz w:val="24"/>
          <w:szCs w:val="24"/>
        </w:rPr>
        <w:t>add :</w:t>
      </w:r>
      <w:proofErr w:type="gramEnd"/>
      <w:r>
        <w:rPr>
          <w:rFonts w:ascii="Comic Sans MS" w:hAnsi="Comic Sans MS"/>
          <w:color w:val="000000" w:themeColor="text1"/>
          <w:sz w:val="24"/>
          <w:szCs w:val="24"/>
        </w:rPr>
        <w:t xml:space="preserve"> </w:t>
      </w:r>
    </w:p>
    <w:p w14:paraId="215B4C4F" w14:textId="77777777" w:rsidR="00A83EC1" w:rsidRPr="00BA705F" w:rsidRDefault="00A83EC1" w:rsidP="00BA705F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74141E83" w14:textId="77777777" w:rsidR="00797CC1" w:rsidRDefault="00797CC1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281F4EEC" w14:textId="77777777" w:rsidR="00797CC1" w:rsidRDefault="00797CC1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401B40DD" w14:textId="77777777" w:rsidR="0090327B" w:rsidRDefault="0090327B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3793B9D2" w14:textId="77777777" w:rsidR="00A01F81" w:rsidRDefault="00A01F81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46F75986" w14:textId="77777777" w:rsidR="00A01F81" w:rsidRDefault="00A01F81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71D5DF43" w14:textId="77777777" w:rsidR="00797CC1" w:rsidRDefault="00797CC1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4C8FCD6D" w14:textId="4D41097F" w:rsidR="00797CC1" w:rsidRDefault="00797CC1" w:rsidP="00EC5EE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lastRenderedPageBreak/>
        <w:t xml:space="preserve">Git Merge vs Git Rebase </w:t>
      </w:r>
    </w:p>
    <w:p w14:paraId="16465AF3" w14:textId="3CC4F26D" w:rsidR="00797CC1" w:rsidRDefault="00797CC1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75A187FC" w14:textId="2AC747A6" w:rsidR="00797CC1" w:rsidRDefault="00797CC1" w:rsidP="00EC5EE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These commands are used to merge changes from one branch to another branch</w:t>
      </w:r>
      <w:r w:rsidR="0067375D">
        <w:rPr>
          <w:rFonts w:ascii="Comic Sans MS" w:hAnsi="Comic Sans MS"/>
          <w:color w:val="000000" w:themeColor="text1"/>
          <w:sz w:val="24"/>
          <w:szCs w:val="24"/>
        </w:rPr>
        <w:t xml:space="preserve"> </w:t>
      </w:r>
    </w:p>
    <w:p w14:paraId="6E636261" w14:textId="290F36EE" w:rsidR="00B649D0" w:rsidRDefault="00836D57" w:rsidP="00EC5EE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Git merge will maintain commit history</w:t>
      </w:r>
    </w:p>
    <w:p w14:paraId="6C938A05" w14:textId="62195A9F" w:rsidR="00836D57" w:rsidRDefault="00836D57" w:rsidP="00EC5EE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Git rebase will not maintain that rebase history</w:t>
      </w:r>
    </w:p>
    <w:p w14:paraId="4CE5E3F6" w14:textId="68D24B9B" w:rsidR="00836D57" w:rsidRDefault="00836D57" w:rsidP="00EC5EE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When we are working on particular sprint and we want to merge changes from </w:t>
      </w:r>
      <w:r w:rsidR="006501A7">
        <w:rPr>
          <w:rFonts w:ascii="Comic Sans MS" w:hAnsi="Comic Sans MS"/>
          <w:color w:val="000000" w:themeColor="text1"/>
          <w:sz w:val="24"/>
          <w:szCs w:val="24"/>
        </w:rPr>
        <w:t>one branch to another branch then we will use ‘git merge’ command</w:t>
      </w:r>
    </w:p>
    <w:p w14:paraId="2CF8F746" w14:textId="1D01D8B7" w:rsidR="00BA0C44" w:rsidRDefault="00BA0C44" w:rsidP="00EC5EE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Once sprint-1 is delivered then we want to take latest code of sprint-1 </w:t>
      </w:r>
      <w:ins w:id="0" w:author="Microsoft Word" w:date="2024-03-06T16:48:00Z">
        <w:r w:rsidR="00B2474A">
          <w:rPr>
            <w:rFonts w:ascii="Comic Sans MS" w:hAnsi="Comic Sans MS"/>
            <w:color w:val="000000" w:themeColor="text1"/>
            <w:sz w:val="24"/>
            <w:szCs w:val="24"/>
          </w:rPr>
          <w:t xml:space="preserve">to start sprint-2 development. </w:t>
        </w:r>
      </w:ins>
    </w:p>
    <w:p w14:paraId="52A32DD9" w14:textId="238E065F" w:rsidR="007B73AB" w:rsidRDefault="007B73AB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3B79BEF3" w14:textId="70C7D98F" w:rsidR="00B2474A" w:rsidRDefault="00B2474A" w:rsidP="00EC5EE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In this scenario we do</w:t>
      </w:r>
      <w:r w:rsidR="007B73AB">
        <w:rPr>
          <w:rFonts w:ascii="Comic Sans MS" w:hAnsi="Comic Sans MS"/>
          <w:color w:val="000000" w:themeColor="text1"/>
          <w:sz w:val="24"/>
          <w:szCs w:val="24"/>
        </w:rPr>
        <w:t>n’t need commit history so we will use ‘git rebase’ command</w:t>
      </w:r>
    </w:p>
    <w:p w14:paraId="0DC591DC" w14:textId="77777777" w:rsidR="007B73AB" w:rsidRDefault="007B73AB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1BD3FE28" w14:textId="30CE9C66" w:rsidR="007B73AB" w:rsidRDefault="00DE1535" w:rsidP="00EC5EE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noProof/>
          <w:color w:val="000000" w:themeColor="text1"/>
          <w:sz w:val="24"/>
          <w:szCs w:val="24"/>
          <w14:ligatures w14:val="standardContextual"/>
        </w:rPr>
        <w:drawing>
          <wp:inline distT="0" distB="0" distL="0" distR="0" wp14:anchorId="0152D292" wp14:editId="6164D286">
            <wp:extent cx="5280660" cy="1821180"/>
            <wp:effectExtent l="0" t="0" r="0" b="7620"/>
            <wp:docPr id="11635845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584590" name="Picture 1163584590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44" t="31391" r="11599" b="19891"/>
                    <a:stretch/>
                  </pic:blipFill>
                  <pic:spPr bwMode="auto">
                    <a:xfrm>
                      <a:off x="0" y="0"/>
                      <a:ext cx="5280660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36E2F" w14:textId="77777777" w:rsidR="007B73AB" w:rsidRDefault="007B73AB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7013C0C3" w14:textId="77777777" w:rsidR="007B73AB" w:rsidRDefault="007B73AB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0EEC917A" w14:textId="77777777" w:rsidR="007B73AB" w:rsidRDefault="007B73AB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4ACEDB2A" w14:textId="77777777" w:rsidR="00550524" w:rsidRDefault="00550524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23D7FB05" w14:textId="77777777" w:rsidR="00550524" w:rsidRDefault="00550524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4F76804F" w14:textId="77777777" w:rsidR="00550524" w:rsidRDefault="00550524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7F3F5EBB" w14:textId="77777777" w:rsidR="00550524" w:rsidRDefault="00550524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61EA5922" w14:textId="77777777" w:rsidR="00550524" w:rsidRDefault="00550524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1976FEBC" w14:textId="77777777" w:rsidR="00F25688" w:rsidRDefault="00F25688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64336D0C" w14:textId="77777777" w:rsidR="00F25688" w:rsidRDefault="00F25688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6A3C264D" w14:textId="77777777" w:rsidR="00550524" w:rsidRDefault="00550524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40B09FD1" w14:textId="77777777" w:rsidR="00550524" w:rsidRDefault="00550524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1B894684" w14:textId="7555CF69" w:rsidR="007B73AB" w:rsidRDefault="007B73AB" w:rsidP="00EC5EE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lastRenderedPageBreak/>
        <w:t>Git Merge:</w:t>
      </w:r>
    </w:p>
    <w:p w14:paraId="23DE787F" w14:textId="77777777" w:rsidR="007B73AB" w:rsidRDefault="007B73AB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299397BF" w14:textId="092C664C" w:rsidR="00797CC1" w:rsidRDefault="00EE40A3" w:rsidP="00EC5EE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noProof/>
          <w:color w:val="000000" w:themeColor="text1"/>
          <w:sz w:val="24"/>
          <w:szCs w:val="24"/>
          <w14:ligatures w14:val="standardContextual"/>
        </w:rPr>
        <w:drawing>
          <wp:inline distT="0" distB="0" distL="0" distR="0" wp14:anchorId="075D3679" wp14:editId="32900F9A">
            <wp:extent cx="6035040" cy="1844040"/>
            <wp:effectExtent l="0" t="0" r="3810" b="3810"/>
            <wp:docPr id="20967349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734996" name="Picture 209673499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5" t="29761" r="4376" b="20910"/>
                    <a:stretch/>
                  </pic:blipFill>
                  <pic:spPr bwMode="auto">
                    <a:xfrm>
                      <a:off x="0" y="0"/>
                      <a:ext cx="603504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8D5E4" w14:textId="77777777" w:rsidR="00797CC1" w:rsidRDefault="00797CC1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6BBD94B6" w14:textId="77777777" w:rsidR="00797CC1" w:rsidRDefault="00797CC1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4BD939D4" w14:textId="75504ABD" w:rsidR="00797CC1" w:rsidRDefault="00B11F1B" w:rsidP="00B11F1B">
      <w:pPr>
        <w:ind w:firstLine="720"/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Currently I am in the Feature Branch,</w:t>
      </w:r>
    </w:p>
    <w:p w14:paraId="6C0B795F" w14:textId="5B7A673A" w:rsidR="00B11F1B" w:rsidRDefault="00B11F1B" w:rsidP="00B11F1B">
      <w:pPr>
        <w:ind w:firstLine="720"/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$ git merge master </w:t>
      </w:r>
    </w:p>
    <w:p w14:paraId="34732F2C" w14:textId="3D123CE5" w:rsidR="00B11F1B" w:rsidRDefault="00B11F1B" w:rsidP="00B11F1B">
      <w:pPr>
        <w:ind w:firstLine="720"/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Save the </w:t>
      </w:r>
      <w:proofErr w:type="gramStart"/>
      <w:r>
        <w:rPr>
          <w:rFonts w:ascii="Comic Sans MS" w:hAnsi="Comic Sans MS"/>
          <w:color w:val="000000" w:themeColor="text1"/>
          <w:sz w:val="24"/>
          <w:szCs w:val="24"/>
        </w:rPr>
        <w:t>file :</w:t>
      </w:r>
      <w:proofErr w:type="spellStart"/>
      <w:r>
        <w:rPr>
          <w:rFonts w:ascii="Comic Sans MS" w:hAnsi="Comic Sans MS"/>
          <w:color w:val="000000" w:themeColor="text1"/>
          <w:sz w:val="24"/>
          <w:szCs w:val="24"/>
        </w:rPr>
        <w:t>wq</w:t>
      </w:r>
      <w:proofErr w:type="spellEnd"/>
      <w:proofErr w:type="gramEnd"/>
    </w:p>
    <w:p w14:paraId="25FF644F" w14:textId="53496B9E" w:rsidR="00B11F1B" w:rsidRDefault="00B11F1B" w:rsidP="00B11F1B">
      <w:pPr>
        <w:ind w:firstLine="720"/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M2.txt will </w:t>
      </w:r>
      <w:proofErr w:type="gramStart"/>
      <w:r>
        <w:rPr>
          <w:rFonts w:ascii="Comic Sans MS" w:hAnsi="Comic Sans MS"/>
          <w:color w:val="000000" w:themeColor="text1"/>
          <w:sz w:val="24"/>
          <w:szCs w:val="24"/>
        </w:rPr>
        <w:t>created</w:t>
      </w:r>
      <w:proofErr w:type="gramEnd"/>
      <w:r>
        <w:rPr>
          <w:rFonts w:ascii="Comic Sans MS" w:hAnsi="Comic Sans MS"/>
          <w:color w:val="000000" w:themeColor="text1"/>
          <w:sz w:val="24"/>
          <w:szCs w:val="24"/>
        </w:rPr>
        <w:t xml:space="preserve"> in Master branch</w:t>
      </w:r>
    </w:p>
    <w:p w14:paraId="513701C3" w14:textId="5D75B5F9" w:rsidR="00B11F1B" w:rsidRDefault="00B11F1B" w:rsidP="00B11F1B">
      <w:pPr>
        <w:ind w:firstLine="720"/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$ git log – we can see all the committed history details.</w:t>
      </w:r>
    </w:p>
    <w:p w14:paraId="417FB572" w14:textId="27146243" w:rsidR="00B11F1B" w:rsidRDefault="00B11F1B" w:rsidP="00B11F1B">
      <w:pPr>
        <w:ind w:firstLine="720"/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noProof/>
          <w:color w:val="000000" w:themeColor="text1"/>
          <w:sz w:val="24"/>
          <w:szCs w:val="24"/>
          <w14:ligatures w14:val="standardContextual"/>
        </w:rPr>
        <w:drawing>
          <wp:inline distT="0" distB="0" distL="0" distR="0" wp14:anchorId="540A696C" wp14:editId="4EB211A2">
            <wp:extent cx="5760720" cy="2926080"/>
            <wp:effectExtent l="0" t="0" r="0" b="7620"/>
            <wp:docPr id="11517748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74891" name="Picture 1151774891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" t="9376" r="12861" b="12349"/>
                    <a:stretch/>
                  </pic:blipFill>
                  <pic:spPr bwMode="auto">
                    <a:xfrm>
                      <a:off x="0" y="0"/>
                      <a:ext cx="576072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C4AC6" w14:textId="77777777" w:rsidR="00B11F1B" w:rsidRDefault="00B11F1B" w:rsidP="00B11F1B">
      <w:pPr>
        <w:ind w:firstLine="720"/>
        <w:rPr>
          <w:rFonts w:ascii="Comic Sans MS" w:hAnsi="Comic Sans MS"/>
          <w:color w:val="000000" w:themeColor="text1"/>
          <w:sz w:val="24"/>
          <w:szCs w:val="24"/>
        </w:rPr>
      </w:pPr>
    </w:p>
    <w:p w14:paraId="7A82C863" w14:textId="77777777" w:rsidR="00B11F1B" w:rsidRDefault="00B11F1B" w:rsidP="00B11F1B">
      <w:pPr>
        <w:ind w:firstLine="720"/>
        <w:rPr>
          <w:rFonts w:ascii="Comic Sans MS" w:hAnsi="Comic Sans MS"/>
          <w:color w:val="000000" w:themeColor="text1"/>
          <w:sz w:val="24"/>
          <w:szCs w:val="24"/>
        </w:rPr>
      </w:pPr>
    </w:p>
    <w:p w14:paraId="5797EE4E" w14:textId="77777777" w:rsidR="00B11F1B" w:rsidRDefault="00B11F1B" w:rsidP="00B11F1B">
      <w:pPr>
        <w:ind w:firstLine="720"/>
        <w:rPr>
          <w:rFonts w:ascii="Comic Sans MS" w:hAnsi="Comic Sans MS"/>
          <w:color w:val="000000" w:themeColor="text1"/>
          <w:sz w:val="24"/>
          <w:szCs w:val="24"/>
        </w:rPr>
      </w:pPr>
    </w:p>
    <w:p w14:paraId="1BD56060" w14:textId="2ECA12D5" w:rsidR="00B11F1B" w:rsidRDefault="00B11F1B" w:rsidP="00B11F1B">
      <w:pPr>
        <w:ind w:firstLine="720"/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GIT </w:t>
      </w:r>
      <w:proofErr w:type="gramStart"/>
      <w:r>
        <w:rPr>
          <w:rFonts w:ascii="Comic Sans MS" w:hAnsi="Comic Sans MS"/>
          <w:color w:val="000000" w:themeColor="text1"/>
          <w:sz w:val="24"/>
          <w:szCs w:val="24"/>
        </w:rPr>
        <w:t xml:space="preserve">Rebase </w:t>
      </w:r>
      <w:r w:rsidR="007B73AB">
        <w:rPr>
          <w:rFonts w:ascii="Comic Sans MS" w:hAnsi="Comic Sans MS"/>
          <w:color w:val="000000" w:themeColor="text1"/>
          <w:sz w:val="24"/>
          <w:szCs w:val="24"/>
        </w:rPr>
        <w:t>:</w:t>
      </w:r>
      <w:proofErr w:type="gramEnd"/>
    </w:p>
    <w:p w14:paraId="7877D54C" w14:textId="77777777" w:rsidR="007B73AB" w:rsidRDefault="007B73AB" w:rsidP="00B11F1B">
      <w:pPr>
        <w:ind w:firstLine="720"/>
        <w:rPr>
          <w:rFonts w:ascii="Comic Sans MS" w:hAnsi="Comic Sans MS"/>
          <w:color w:val="000000" w:themeColor="text1"/>
          <w:sz w:val="24"/>
          <w:szCs w:val="24"/>
        </w:rPr>
      </w:pPr>
    </w:p>
    <w:p w14:paraId="01A5BF8C" w14:textId="77777777" w:rsidR="00B11F1B" w:rsidRDefault="00B11F1B" w:rsidP="00B11F1B">
      <w:pPr>
        <w:ind w:firstLine="720"/>
        <w:rPr>
          <w:rFonts w:ascii="Comic Sans MS" w:hAnsi="Comic Sans MS"/>
          <w:color w:val="000000" w:themeColor="text1"/>
          <w:sz w:val="24"/>
          <w:szCs w:val="24"/>
        </w:rPr>
      </w:pPr>
    </w:p>
    <w:p w14:paraId="30402E1B" w14:textId="0C2DC496" w:rsidR="00EC5EEE" w:rsidRDefault="007B73AB" w:rsidP="00EC5EEE">
      <w:pPr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noProof/>
          <w:color w:val="000000" w:themeColor="text1"/>
          <w:sz w:val="24"/>
          <w:szCs w:val="24"/>
          <w14:ligatures w14:val="standardContextual"/>
        </w:rPr>
        <w:drawing>
          <wp:inline distT="0" distB="0" distL="0" distR="0" wp14:anchorId="52DB571A" wp14:editId="24959C6F">
            <wp:extent cx="6080760" cy="1912620"/>
            <wp:effectExtent l="0" t="0" r="0" b="0"/>
            <wp:docPr id="15370233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23341" name="Picture 153702334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" t="32411" r="4949" b="16426"/>
                    <a:stretch/>
                  </pic:blipFill>
                  <pic:spPr bwMode="auto">
                    <a:xfrm>
                      <a:off x="0" y="0"/>
                      <a:ext cx="60807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E7D64" w14:textId="77777777" w:rsidR="007B73AB" w:rsidRDefault="007B73AB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20F79E5E" w14:textId="77777777" w:rsidR="007B73AB" w:rsidRDefault="007B73AB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060AF426" w14:textId="77777777" w:rsidR="007B73AB" w:rsidRDefault="007B73AB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0E002FA2" w14:textId="77777777" w:rsidR="007B73AB" w:rsidRDefault="007B73AB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09432873" w14:textId="77777777" w:rsidR="007B73AB" w:rsidRDefault="007B73AB" w:rsidP="007B73AB">
      <w:pPr>
        <w:ind w:firstLine="720"/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Currently I am in the Feature Branch,</w:t>
      </w:r>
    </w:p>
    <w:p w14:paraId="70737F6B" w14:textId="77777777" w:rsidR="007B73AB" w:rsidRDefault="007B73AB" w:rsidP="007B73AB">
      <w:pPr>
        <w:ind w:firstLine="720"/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$ git rebase master </w:t>
      </w:r>
    </w:p>
    <w:p w14:paraId="19EC1C31" w14:textId="77777777" w:rsidR="007B73AB" w:rsidRDefault="007B73AB" w:rsidP="007B73AB">
      <w:pPr>
        <w:ind w:firstLine="720"/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Save the </w:t>
      </w:r>
      <w:proofErr w:type="gramStart"/>
      <w:r>
        <w:rPr>
          <w:rFonts w:ascii="Comic Sans MS" w:hAnsi="Comic Sans MS"/>
          <w:color w:val="000000" w:themeColor="text1"/>
          <w:sz w:val="24"/>
          <w:szCs w:val="24"/>
        </w:rPr>
        <w:t>file :</w:t>
      </w:r>
      <w:proofErr w:type="spellStart"/>
      <w:r>
        <w:rPr>
          <w:rFonts w:ascii="Comic Sans MS" w:hAnsi="Comic Sans MS"/>
          <w:color w:val="000000" w:themeColor="text1"/>
          <w:sz w:val="24"/>
          <w:szCs w:val="24"/>
        </w:rPr>
        <w:t>wq</w:t>
      </w:r>
      <w:proofErr w:type="spellEnd"/>
      <w:proofErr w:type="gramEnd"/>
    </w:p>
    <w:p w14:paraId="12024212" w14:textId="77777777" w:rsidR="007B73AB" w:rsidRDefault="007B73AB" w:rsidP="007B73AB">
      <w:pPr>
        <w:ind w:firstLine="720"/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 xml:space="preserve">M2.txt will </w:t>
      </w:r>
      <w:proofErr w:type="gramStart"/>
      <w:r>
        <w:rPr>
          <w:rFonts w:ascii="Comic Sans MS" w:hAnsi="Comic Sans MS"/>
          <w:color w:val="000000" w:themeColor="text1"/>
          <w:sz w:val="24"/>
          <w:szCs w:val="24"/>
        </w:rPr>
        <w:t>created</w:t>
      </w:r>
      <w:proofErr w:type="gramEnd"/>
      <w:r>
        <w:rPr>
          <w:rFonts w:ascii="Comic Sans MS" w:hAnsi="Comic Sans MS"/>
          <w:color w:val="000000" w:themeColor="text1"/>
          <w:sz w:val="24"/>
          <w:szCs w:val="24"/>
        </w:rPr>
        <w:t xml:space="preserve"> in Master branch</w:t>
      </w:r>
    </w:p>
    <w:p w14:paraId="7BAD5DD7" w14:textId="77777777" w:rsidR="007B73AB" w:rsidRDefault="007B73AB" w:rsidP="007B73AB">
      <w:pPr>
        <w:ind w:firstLine="720"/>
        <w:rPr>
          <w:rFonts w:ascii="Comic Sans MS" w:hAnsi="Comic Sans MS"/>
          <w:color w:val="000000" w:themeColor="text1"/>
          <w:sz w:val="24"/>
          <w:szCs w:val="24"/>
        </w:rPr>
      </w:pPr>
      <w:r>
        <w:rPr>
          <w:rFonts w:ascii="Comic Sans MS" w:hAnsi="Comic Sans MS"/>
          <w:color w:val="000000" w:themeColor="text1"/>
          <w:sz w:val="24"/>
          <w:szCs w:val="24"/>
        </w:rPr>
        <w:t>$ git log – we can see all the committed history details.</w:t>
      </w:r>
    </w:p>
    <w:p w14:paraId="24C734D9" w14:textId="77777777" w:rsidR="007B73AB" w:rsidRPr="00AE03C9" w:rsidRDefault="007B73AB" w:rsidP="00EC5EEE">
      <w:pPr>
        <w:rPr>
          <w:rFonts w:ascii="Comic Sans MS" w:hAnsi="Comic Sans MS"/>
          <w:color w:val="000000" w:themeColor="text1"/>
          <w:sz w:val="24"/>
          <w:szCs w:val="24"/>
        </w:rPr>
      </w:pPr>
    </w:p>
    <w:p w14:paraId="2C3410C5" w14:textId="396D9A0C" w:rsidR="00E15FED" w:rsidRDefault="00171164" w:rsidP="00E52A2E">
      <w:pPr>
        <w:rPr>
          <w:rFonts w:ascii="Comic Sans MS" w:hAnsi="Comic Sans MS"/>
          <w:noProof/>
          <w:color w:val="000000" w:themeColor="text1"/>
          <w:sz w:val="24"/>
          <w:szCs w:val="24"/>
          <w14:ligatures w14:val="standardContextual"/>
        </w:rPr>
      </w:pPr>
      <w:r>
        <w:rPr>
          <w:rFonts w:ascii="Comic Sans MS" w:hAnsi="Comic Sans MS"/>
          <w:noProof/>
          <w:color w:val="000000" w:themeColor="text1"/>
          <w:sz w:val="24"/>
          <w:szCs w:val="24"/>
          <w14:ligatures w14:val="standardContextual"/>
        </w:rPr>
        <w:drawing>
          <wp:inline distT="0" distB="0" distL="0" distR="0" wp14:anchorId="3CBB8791" wp14:editId="33EED41F">
            <wp:extent cx="5524500" cy="2697480"/>
            <wp:effectExtent l="0" t="0" r="0" b="7620"/>
            <wp:docPr id="8877954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95422" name="Picture 88779542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1" t="4688" r="15383" b="23153"/>
                    <a:stretch/>
                  </pic:blipFill>
                  <pic:spPr bwMode="auto">
                    <a:xfrm>
                      <a:off x="0" y="0"/>
                      <a:ext cx="552450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00F2E" w14:textId="77777777" w:rsidR="00F73B70" w:rsidRPr="00F73B70" w:rsidRDefault="00F73B70" w:rsidP="00F73B70">
      <w:pPr>
        <w:rPr>
          <w:rFonts w:ascii="Comic Sans MS" w:hAnsi="Comic Sans MS"/>
          <w:sz w:val="24"/>
          <w:szCs w:val="24"/>
        </w:rPr>
      </w:pPr>
    </w:p>
    <w:p w14:paraId="6A34FA3E" w14:textId="77777777" w:rsidR="00F73B70" w:rsidRPr="00F73B70" w:rsidRDefault="00F73B70" w:rsidP="00F73B70">
      <w:pPr>
        <w:rPr>
          <w:rFonts w:ascii="Comic Sans MS" w:hAnsi="Comic Sans MS"/>
          <w:sz w:val="24"/>
          <w:szCs w:val="24"/>
        </w:rPr>
      </w:pPr>
    </w:p>
    <w:p w14:paraId="5232FF12" w14:textId="2CE0D872" w:rsidR="009F670B" w:rsidRDefault="00F73B70" w:rsidP="00F73B70">
      <w:pPr>
        <w:tabs>
          <w:tab w:val="left" w:pos="1788"/>
        </w:tabs>
        <w:rPr>
          <w:rFonts w:ascii="Comic Sans MS" w:hAnsi="Comic Sans MS"/>
          <w:sz w:val="24"/>
          <w:szCs w:val="24"/>
        </w:rPr>
      </w:pPr>
      <w:r>
        <w:rPr>
          <w:rFonts w:ascii="Comic Sans MS" w:hAnsi="Comic Sans MS"/>
          <w:sz w:val="24"/>
          <w:szCs w:val="24"/>
        </w:rPr>
        <w:tab/>
      </w:r>
    </w:p>
    <w:p w14:paraId="52B5AC28" w14:textId="77777777" w:rsidR="009F670B" w:rsidRDefault="009F670B" w:rsidP="00F73B70">
      <w:pPr>
        <w:tabs>
          <w:tab w:val="left" w:pos="1788"/>
        </w:tabs>
        <w:rPr>
          <w:rFonts w:ascii="Comic Sans MS" w:hAnsi="Comic Sans MS"/>
          <w:sz w:val="24"/>
          <w:szCs w:val="24"/>
        </w:rPr>
      </w:pPr>
    </w:p>
    <w:p w14:paraId="201CA3C6" w14:textId="77777777" w:rsidR="009F670B" w:rsidRPr="00F73B70" w:rsidRDefault="009F670B" w:rsidP="00F73B70">
      <w:pPr>
        <w:tabs>
          <w:tab w:val="left" w:pos="1788"/>
        </w:tabs>
        <w:rPr>
          <w:rFonts w:ascii="Comic Sans MS" w:hAnsi="Comic Sans MS"/>
          <w:sz w:val="24"/>
          <w:szCs w:val="24"/>
        </w:rPr>
      </w:pPr>
    </w:p>
    <w:sectPr w:rsidR="009F670B" w:rsidRPr="00F73B70" w:rsidSect="00945E7F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720" w:right="720" w:bottom="720" w:left="720" w:header="708" w:footer="5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6D98946" w14:textId="77777777" w:rsidR="005128A3" w:rsidRDefault="005128A3" w:rsidP="007B73AB">
      <w:pPr>
        <w:spacing w:after="0" w:line="240" w:lineRule="auto"/>
      </w:pPr>
      <w:r>
        <w:separator/>
      </w:r>
    </w:p>
  </w:endnote>
  <w:endnote w:type="continuationSeparator" w:id="0">
    <w:p w14:paraId="24B0A256" w14:textId="77777777" w:rsidR="005128A3" w:rsidRDefault="005128A3" w:rsidP="007B73AB">
      <w:pPr>
        <w:spacing w:after="0" w:line="240" w:lineRule="auto"/>
      </w:pPr>
      <w:r>
        <w:continuationSeparator/>
      </w:r>
    </w:p>
  </w:endnote>
  <w:endnote w:type="continuationNotice" w:id="1">
    <w:p w14:paraId="568AB749" w14:textId="77777777" w:rsidR="005128A3" w:rsidRDefault="005128A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98BA1D" w14:textId="77777777" w:rsidR="00D53930" w:rsidRDefault="00D5393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0036B7" w14:textId="77777777" w:rsidR="00D53930" w:rsidRDefault="00D5393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F4F447" w14:textId="77777777" w:rsidR="00D53930" w:rsidRDefault="00D5393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58699A6" w14:textId="77777777" w:rsidR="005128A3" w:rsidRDefault="005128A3" w:rsidP="007B73AB">
      <w:pPr>
        <w:spacing w:after="0" w:line="240" w:lineRule="auto"/>
      </w:pPr>
      <w:r>
        <w:separator/>
      </w:r>
    </w:p>
  </w:footnote>
  <w:footnote w:type="continuationSeparator" w:id="0">
    <w:p w14:paraId="1D0BFB5E" w14:textId="77777777" w:rsidR="005128A3" w:rsidRDefault="005128A3" w:rsidP="007B73AB">
      <w:pPr>
        <w:spacing w:after="0" w:line="240" w:lineRule="auto"/>
      </w:pPr>
      <w:r>
        <w:continuationSeparator/>
      </w:r>
    </w:p>
  </w:footnote>
  <w:footnote w:type="continuationNotice" w:id="1">
    <w:p w14:paraId="5B586DAE" w14:textId="77777777" w:rsidR="005128A3" w:rsidRDefault="005128A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11FE89" w14:textId="77777777" w:rsidR="00D53930" w:rsidRDefault="00D5393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0AEFD40" w14:textId="77777777" w:rsidR="00893C92" w:rsidRDefault="00893C92">
    <w:pPr>
      <w:pStyle w:val="Header"/>
    </w:pPr>
    <w:r w:rsidRPr="00A01113">
      <w:rPr>
        <w:rFonts w:ascii="Comic Sans MS" w:hAnsi="Comic Sans MS"/>
        <w:caps/>
        <w:noProof/>
        <w:color w:val="808080" w:themeColor="background1" w:themeShade="80"/>
        <w:sz w:val="20"/>
        <w:szCs w:val="20"/>
        <w:u w:val="single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369AB9F7" wp14:editId="68DD0634">
              <wp:simplePos x="0" y="0"/>
              <wp:positionH relativeFrom="page">
                <wp:posOffset>-165100</wp:posOffset>
              </wp:positionH>
              <wp:positionV relativeFrom="page">
                <wp:align>top</wp:align>
              </wp:positionV>
              <wp:extent cx="1289050" cy="1003300"/>
              <wp:effectExtent l="0" t="0" r="6350" b="6350"/>
              <wp:wrapNone/>
              <wp:docPr id="158" name="Group 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89050" cy="1003300"/>
                        <a:chOff x="0" y="0"/>
                        <a:chExt cx="1700784" cy="1024128"/>
                      </a:xfrm>
                    </wpg:grpSpPr>
                    <wpg:grpSp>
                      <wpg:cNvPr id="159" name="Group 159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0" name="Rectangle 160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63" name="Text Box 163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412D31" w14:textId="77777777" w:rsidR="00893C92" w:rsidRDefault="00893C92">
                            <w:pPr>
                              <w:pStyle w:val="Header"/>
                              <w:jc w:val="right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69AB9F7" id="Group 56" o:spid="_x0000_s1026" style="position:absolute;margin-left:-13pt;margin-top:0;width:101.5pt;height:79pt;z-index:251658240;mso-position-horizontal-relative:page;mso-position-vertical:top;mso-position-vertical-relative:page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">
              <v:group id="Group 159" o:spid="_x0000_s1027" style="position:absolute;width:17007;height:10241" coordsize="17007,10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Rzc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0E/6eCRfI5S8AAAD//wMAUEsBAi0AFAAGAAgAAAAhANvh9svuAAAAhQEAABMAAAAAAAAAAAAA&#10;AAAAAAAAAFtDb250ZW50X1R5cGVzXS54bWxQSwECLQAUAAYACAAAACEAWvQsW78AAAAVAQAACwAA&#10;AAAAAAAAAAAAAAAfAQAAX3JlbHMvLnJlbHNQSwECLQAUAAYACAAAACEAyU0c3MMAAADcAAAADwAA&#10;AAAAAAAAAAAAAAAHAgAAZHJzL2Rvd25yZXYueG1sUEsFBgAAAAADAAMAtwAAAPcCAAAAAA==&#10;">
                <v:rect id="Rectangle 160" o:spid="_x0000_s1028" style="position:absolute;width:17007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" path="m,l1462822,,910372,376306,,1014481,,xe" fillcolor="#4472c4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162" o:spid="_x0000_s1030" style="position:absolute;left:2286;width:14721;height:102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" stroked="f" strokeweight="1pt">
                  <v:fill r:id="rId2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63" o:spid="_x0000_s1031" type="#_x0000_t202" style="position:absolute;left:2370;top:189;width:4428;height:3753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" filled="f" stroked="f" strokeweight=".5pt">
                <v:textbox inset=",7.2pt,,7.2pt">
                  <w:txbxContent>
                    <w:p w14:paraId="0B412D31" w14:textId="77777777" w:rsidR="00893C92" w:rsidRDefault="00893C92">
                      <w:pPr>
                        <w:pStyle w:val="Header"/>
                        <w:jc w:val="right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noProof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183916" w14:textId="77777777" w:rsidR="00D53930" w:rsidRDefault="00D5393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6C29A5"/>
    <w:multiLevelType w:val="hybridMultilevel"/>
    <w:tmpl w:val="93A47262"/>
    <w:lvl w:ilvl="0" w:tplc="2F540D42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F74E08"/>
    <w:multiLevelType w:val="hybridMultilevel"/>
    <w:tmpl w:val="87043B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4B3805"/>
    <w:multiLevelType w:val="hybridMultilevel"/>
    <w:tmpl w:val="14D48A9C"/>
    <w:lvl w:ilvl="0" w:tplc="2F540D42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7412C0"/>
    <w:multiLevelType w:val="hybridMultilevel"/>
    <w:tmpl w:val="8C1C878A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D74C94"/>
    <w:multiLevelType w:val="hybridMultilevel"/>
    <w:tmpl w:val="8084A5B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95B1AF4"/>
    <w:multiLevelType w:val="hybridMultilevel"/>
    <w:tmpl w:val="7974B2EA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B8476F"/>
    <w:multiLevelType w:val="hybridMultilevel"/>
    <w:tmpl w:val="A93CE440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7C77AF"/>
    <w:multiLevelType w:val="hybridMultilevel"/>
    <w:tmpl w:val="ACACACEE"/>
    <w:lvl w:ilvl="0" w:tplc="A468CB02">
      <w:start w:val="1"/>
      <w:numFmt w:val="bullet"/>
      <w:lvlText w:val="-"/>
      <w:lvlJc w:val="left"/>
      <w:pPr>
        <w:ind w:left="720" w:hanging="360"/>
      </w:pPr>
      <w:rPr>
        <w:rFonts w:ascii="Comic Sans MS" w:eastAsiaTheme="minorEastAsia" w:hAnsi="Comic Sans MS" w:cs="Segoe UI Semibold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631E2E"/>
    <w:multiLevelType w:val="hybridMultilevel"/>
    <w:tmpl w:val="D2323F7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5521395"/>
    <w:multiLevelType w:val="hybridMultilevel"/>
    <w:tmpl w:val="A77263B6"/>
    <w:lvl w:ilvl="0" w:tplc="B0228F4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2E6785"/>
    <w:multiLevelType w:val="hybridMultilevel"/>
    <w:tmpl w:val="40DED932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F3867AF"/>
    <w:multiLevelType w:val="hybridMultilevel"/>
    <w:tmpl w:val="8B78E818"/>
    <w:lvl w:ilvl="0" w:tplc="2F540D42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6239C6"/>
    <w:multiLevelType w:val="hybridMultilevel"/>
    <w:tmpl w:val="5810E7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677201"/>
    <w:multiLevelType w:val="hybridMultilevel"/>
    <w:tmpl w:val="B6EE358C"/>
    <w:lvl w:ilvl="0" w:tplc="B0228F4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CE4B09"/>
    <w:multiLevelType w:val="hybridMultilevel"/>
    <w:tmpl w:val="CAB62C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292674C"/>
    <w:multiLevelType w:val="hybridMultilevel"/>
    <w:tmpl w:val="7DEE76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981294"/>
    <w:multiLevelType w:val="hybridMultilevel"/>
    <w:tmpl w:val="B242301A"/>
    <w:lvl w:ilvl="0" w:tplc="B0228F4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222940"/>
    <w:multiLevelType w:val="hybridMultilevel"/>
    <w:tmpl w:val="BD26D354"/>
    <w:lvl w:ilvl="0" w:tplc="A468CB02">
      <w:start w:val="1"/>
      <w:numFmt w:val="bullet"/>
      <w:lvlText w:val="-"/>
      <w:lvlJc w:val="left"/>
      <w:pPr>
        <w:ind w:left="1068" w:hanging="360"/>
      </w:pPr>
      <w:rPr>
        <w:rFonts w:ascii="Comic Sans MS" w:eastAsiaTheme="minorEastAsia" w:hAnsi="Comic Sans MS" w:cs="Segoe UI Semibold" w:hint="default"/>
      </w:rPr>
    </w:lvl>
    <w:lvl w:ilvl="1" w:tplc="40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2ADA3645"/>
    <w:multiLevelType w:val="hybridMultilevel"/>
    <w:tmpl w:val="87C41110"/>
    <w:lvl w:ilvl="0" w:tplc="B0228F4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026DF3"/>
    <w:multiLevelType w:val="hybridMultilevel"/>
    <w:tmpl w:val="378AFAB2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D1E1C8D"/>
    <w:multiLevelType w:val="hybridMultilevel"/>
    <w:tmpl w:val="03901A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9A247C"/>
    <w:multiLevelType w:val="hybridMultilevel"/>
    <w:tmpl w:val="6124202E"/>
    <w:lvl w:ilvl="0" w:tplc="B0228F4C"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2E9B2E15"/>
    <w:multiLevelType w:val="hybridMultilevel"/>
    <w:tmpl w:val="C130C0AA"/>
    <w:lvl w:ilvl="0" w:tplc="B0228F4C">
      <w:numFmt w:val="bullet"/>
      <w:lvlText w:val="-"/>
      <w:lvlJc w:val="left"/>
      <w:pPr>
        <w:ind w:left="785" w:hanging="360"/>
      </w:pPr>
      <w:rPr>
        <w:rFonts w:ascii="Times New Roman" w:eastAsiaTheme="minorEastAsia" w:hAnsi="Times New Roman" w:cs="Times New Roman" w:hint="default"/>
        <w:color w:val="000000" w:themeColor="text1"/>
      </w:rPr>
    </w:lvl>
    <w:lvl w:ilvl="1" w:tplc="FFFFFFFF">
      <w:start w:val="1"/>
      <w:numFmt w:val="bullet"/>
      <w:lvlText w:val="-"/>
      <w:lvlJc w:val="left"/>
      <w:pPr>
        <w:ind w:left="927" w:hanging="360"/>
      </w:pPr>
      <w:rPr>
        <w:rFonts w:ascii="Comic Sans MS" w:eastAsiaTheme="minorEastAsia" w:hAnsi="Comic Sans MS" w:cs="Segoe UI Semibold" w:hint="default"/>
      </w:rPr>
    </w:lvl>
    <w:lvl w:ilvl="2" w:tplc="FFFFFFFF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23" w15:restartNumberingAfterBreak="0">
    <w:nsid w:val="2EE25EF9"/>
    <w:multiLevelType w:val="hybridMultilevel"/>
    <w:tmpl w:val="4A32CD64"/>
    <w:lvl w:ilvl="0" w:tplc="B0228F4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F482797"/>
    <w:multiLevelType w:val="hybridMultilevel"/>
    <w:tmpl w:val="7EC8626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2036BA4"/>
    <w:multiLevelType w:val="hybridMultilevel"/>
    <w:tmpl w:val="F9DE6260"/>
    <w:lvl w:ilvl="0" w:tplc="B0228F4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52B78A0"/>
    <w:multiLevelType w:val="hybridMultilevel"/>
    <w:tmpl w:val="ADD2E2BA"/>
    <w:lvl w:ilvl="0" w:tplc="B0228F4C">
      <w:numFmt w:val="bullet"/>
      <w:lvlText w:val="-"/>
      <w:lvlJc w:val="left"/>
      <w:pPr>
        <w:ind w:left="502" w:hanging="360"/>
      </w:pPr>
      <w:rPr>
        <w:rFonts w:ascii="Times New Roman" w:eastAsiaTheme="minorEastAsia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7" w15:restartNumberingAfterBreak="0">
    <w:nsid w:val="37BA1F0F"/>
    <w:multiLevelType w:val="hybridMultilevel"/>
    <w:tmpl w:val="22C66D4E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38334816"/>
    <w:multiLevelType w:val="hybridMultilevel"/>
    <w:tmpl w:val="FF748EF0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F540D42">
      <w:numFmt w:val="bullet"/>
      <w:lvlText w:val=""/>
      <w:lvlJc w:val="left"/>
      <w:pPr>
        <w:ind w:left="785" w:hanging="360"/>
      </w:pPr>
      <w:rPr>
        <w:rFonts w:ascii="Symbol" w:eastAsiaTheme="minorHAnsi" w:hAnsi="Symbol" w:cs="Times New Roman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A1A3ABA"/>
    <w:multiLevelType w:val="hybridMultilevel"/>
    <w:tmpl w:val="08FE3AC8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F540D42">
      <w:numFmt w:val="bullet"/>
      <w:lvlText w:val=""/>
      <w:lvlJc w:val="left"/>
      <w:pPr>
        <w:ind w:left="785" w:hanging="360"/>
      </w:pPr>
      <w:rPr>
        <w:rFonts w:ascii="Symbol" w:eastAsiaTheme="minorHAnsi" w:hAnsi="Symbol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09D7BD8"/>
    <w:multiLevelType w:val="hybridMultilevel"/>
    <w:tmpl w:val="AE7EC49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50477E1"/>
    <w:multiLevelType w:val="hybridMultilevel"/>
    <w:tmpl w:val="AD2619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5574FFF"/>
    <w:multiLevelType w:val="hybridMultilevel"/>
    <w:tmpl w:val="6D783678"/>
    <w:lvl w:ilvl="0" w:tplc="2F540D42">
      <w:numFmt w:val="bullet"/>
      <w:lvlText w:val=""/>
      <w:lvlJc w:val="left"/>
      <w:pPr>
        <w:ind w:left="501" w:hanging="360"/>
      </w:pPr>
      <w:rPr>
        <w:rFonts w:ascii="Symbol" w:eastAsiaTheme="minorHAnsi" w:hAnsi="Symbol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6206FB6"/>
    <w:multiLevelType w:val="hybridMultilevel"/>
    <w:tmpl w:val="B3C0706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A416489"/>
    <w:multiLevelType w:val="hybridMultilevel"/>
    <w:tmpl w:val="749C1B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A7709DD"/>
    <w:multiLevelType w:val="hybridMultilevel"/>
    <w:tmpl w:val="0AC2FC7E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C90749F"/>
    <w:multiLevelType w:val="hybridMultilevel"/>
    <w:tmpl w:val="4BCA1AF2"/>
    <w:lvl w:ilvl="0" w:tplc="B0228F4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D642C93"/>
    <w:multiLevelType w:val="hybridMultilevel"/>
    <w:tmpl w:val="7E24CD6E"/>
    <w:lvl w:ilvl="0" w:tplc="40090005">
      <w:start w:val="1"/>
      <w:numFmt w:val="bullet"/>
      <w:lvlText w:val=""/>
      <w:lvlJc w:val="left"/>
      <w:pPr>
        <w:ind w:left="7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8" w15:restartNumberingAfterBreak="0">
    <w:nsid w:val="51230477"/>
    <w:multiLevelType w:val="hybridMultilevel"/>
    <w:tmpl w:val="E1FAD6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0228F4C">
      <w:numFmt w:val="bullet"/>
      <w:lvlText w:val="-"/>
      <w:lvlJc w:val="left"/>
      <w:pPr>
        <w:ind w:left="927" w:hanging="360"/>
      </w:pPr>
      <w:rPr>
        <w:rFonts w:ascii="Times New Roman" w:eastAsiaTheme="minorEastAsia" w:hAnsi="Times New Roman" w:cs="Times New Roman" w:hint="default"/>
        <w:color w:val="000000" w:themeColor="text1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14E5FDA"/>
    <w:multiLevelType w:val="hybridMultilevel"/>
    <w:tmpl w:val="0F50C8A0"/>
    <w:lvl w:ilvl="0" w:tplc="B0228F4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6B6581E"/>
    <w:multiLevelType w:val="hybridMultilevel"/>
    <w:tmpl w:val="153052A8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7510249"/>
    <w:multiLevelType w:val="hybridMultilevel"/>
    <w:tmpl w:val="0A4EA466"/>
    <w:lvl w:ilvl="0" w:tplc="814CE3DC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  <w:color w:val="000000" w:themeColor="text1"/>
      </w:rPr>
    </w:lvl>
    <w:lvl w:ilvl="1" w:tplc="A468CB02">
      <w:start w:val="1"/>
      <w:numFmt w:val="bullet"/>
      <w:lvlText w:val="-"/>
      <w:lvlJc w:val="left"/>
      <w:pPr>
        <w:ind w:left="927" w:hanging="360"/>
      </w:pPr>
      <w:rPr>
        <w:rFonts w:ascii="Comic Sans MS" w:eastAsiaTheme="minorEastAsia" w:hAnsi="Comic Sans MS" w:cs="Segoe UI Semibold" w:hint="default"/>
      </w:rPr>
    </w:lvl>
    <w:lvl w:ilvl="2" w:tplc="40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42" w15:restartNumberingAfterBreak="0">
    <w:nsid w:val="58E34A5A"/>
    <w:multiLevelType w:val="hybridMultilevel"/>
    <w:tmpl w:val="3356E586"/>
    <w:lvl w:ilvl="0" w:tplc="FFFFFFFF">
      <w:numFmt w:val="bullet"/>
      <w:lvlText w:val="-"/>
      <w:lvlJc w:val="left"/>
      <w:pPr>
        <w:ind w:left="502" w:hanging="360"/>
      </w:pPr>
      <w:rPr>
        <w:rFonts w:ascii="Times New Roman" w:eastAsiaTheme="minorEastAsia" w:hAnsi="Times New Roman" w:cs="Times New Roman" w:hint="default"/>
      </w:rPr>
    </w:lvl>
    <w:lvl w:ilvl="1" w:tplc="B0228F4C"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98758FC"/>
    <w:multiLevelType w:val="hybridMultilevel"/>
    <w:tmpl w:val="BC0C8EA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9D518CA"/>
    <w:multiLevelType w:val="hybridMultilevel"/>
    <w:tmpl w:val="5BFC655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61250554"/>
    <w:multiLevelType w:val="hybridMultilevel"/>
    <w:tmpl w:val="A10CE4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29E1408"/>
    <w:multiLevelType w:val="hybridMultilevel"/>
    <w:tmpl w:val="6D4ED7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0647A9B"/>
    <w:multiLevelType w:val="hybridMultilevel"/>
    <w:tmpl w:val="C82CDA18"/>
    <w:lvl w:ilvl="0" w:tplc="B0228F4C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0AE0826"/>
    <w:multiLevelType w:val="hybridMultilevel"/>
    <w:tmpl w:val="7D106154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7524BFA"/>
    <w:multiLevelType w:val="hybridMultilevel"/>
    <w:tmpl w:val="1C08DB7A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F540D42">
      <w:numFmt w:val="bullet"/>
      <w:lvlText w:val=""/>
      <w:lvlJc w:val="left"/>
      <w:pPr>
        <w:ind w:left="785" w:hanging="360"/>
      </w:pPr>
      <w:rPr>
        <w:rFonts w:ascii="Symbol" w:eastAsiaTheme="minorHAnsi" w:hAnsi="Symbol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84D7083"/>
    <w:multiLevelType w:val="hybridMultilevel"/>
    <w:tmpl w:val="3334CAD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A322682"/>
    <w:multiLevelType w:val="hybridMultilevel"/>
    <w:tmpl w:val="7BE0C27E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ED61DF3"/>
    <w:multiLevelType w:val="hybridMultilevel"/>
    <w:tmpl w:val="3CEC96C8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F774807"/>
    <w:multiLevelType w:val="hybridMultilevel"/>
    <w:tmpl w:val="DD1285AC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7268875">
    <w:abstractNumId w:val="28"/>
  </w:num>
  <w:num w:numId="2" w16cid:durableId="74519281">
    <w:abstractNumId w:val="35"/>
  </w:num>
  <w:num w:numId="3" w16cid:durableId="1829009110">
    <w:abstractNumId w:val="37"/>
  </w:num>
  <w:num w:numId="4" w16cid:durableId="1216117233">
    <w:abstractNumId w:val="41"/>
  </w:num>
  <w:num w:numId="5" w16cid:durableId="1808207044">
    <w:abstractNumId w:val="38"/>
  </w:num>
  <w:num w:numId="6" w16cid:durableId="8995805">
    <w:abstractNumId w:val="8"/>
  </w:num>
  <w:num w:numId="7" w16cid:durableId="1577397284">
    <w:abstractNumId w:val="24"/>
  </w:num>
  <w:num w:numId="8" w16cid:durableId="1259752442">
    <w:abstractNumId w:val="4"/>
  </w:num>
  <w:num w:numId="9" w16cid:durableId="505050397">
    <w:abstractNumId w:val="14"/>
  </w:num>
  <w:num w:numId="10" w16cid:durableId="1825780440">
    <w:abstractNumId w:val="34"/>
  </w:num>
  <w:num w:numId="11" w16cid:durableId="479158799">
    <w:abstractNumId w:val="20"/>
  </w:num>
  <w:num w:numId="12" w16cid:durableId="452678010">
    <w:abstractNumId w:val="50"/>
  </w:num>
  <w:num w:numId="13" w16cid:durableId="44573724">
    <w:abstractNumId w:val="0"/>
  </w:num>
  <w:num w:numId="14" w16cid:durableId="926885301">
    <w:abstractNumId w:val="31"/>
  </w:num>
  <w:num w:numId="15" w16cid:durableId="1939635969">
    <w:abstractNumId w:val="12"/>
  </w:num>
  <w:num w:numId="16" w16cid:durableId="2902780">
    <w:abstractNumId w:val="43"/>
  </w:num>
  <w:num w:numId="17" w16cid:durableId="1986664212">
    <w:abstractNumId w:val="52"/>
  </w:num>
  <w:num w:numId="18" w16cid:durableId="1969236973">
    <w:abstractNumId w:val="53"/>
  </w:num>
  <w:num w:numId="19" w16cid:durableId="905451440">
    <w:abstractNumId w:val="48"/>
  </w:num>
  <w:num w:numId="20" w16cid:durableId="1127434538">
    <w:abstractNumId w:val="5"/>
  </w:num>
  <w:num w:numId="21" w16cid:durableId="1687556570">
    <w:abstractNumId w:val="10"/>
  </w:num>
  <w:num w:numId="22" w16cid:durableId="952901040">
    <w:abstractNumId w:val="6"/>
  </w:num>
  <w:num w:numId="23" w16cid:durableId="1073505321">
    <w:abstractNumId w:val="29"/>
  </w:num>
  <w:num w:numId="24" w16cid:durableId="1948851622">
    <w:abstractNumId w:val="49"/>
  </w:num>
  <w:num w:numId="25" w16cid:durableId="1093623987">
    <w:abstractNumId w:val="25"/>
  </w:num>
  <w:num w:numId="26" w16cid:durableId="659046057">
    <w:abstractNumId w:val="42"/>
  </w:num>
  <w:num w:numId="27" w16cid:durableId="604581914">
    <w:abstractNumId w:val="15"/>
  </w:num>
  <w:num w:numId="28" w16cid:durableId="1374429797">
    <w:abstractNumId w:val="23"/>
  </w:num>
  <w:num w:numId="29" w16cid:durableId="1153450252">
    <w:abstractNumId w:val="36"/>
  </w:num>
  <w:num w:numId="30" w16cid:durableId="865947408">
    <w:abstractNumId w:val="32"/>
  </w:num>
  <w:num w:numId="31" w16cid:durableId="920719133">
    <w:abstractNumId w:val="40"/>
  </w:num>
  <w:num w:numId="32" w16cid:durableId="1561943211">
    <w:abstractNumId w:val="9"/>
  </w:num>
  <w:num w:numId="33" w16cid:durableId="566381761">
    <w:abstractNumId w:val="18"/>
  </w:num>
  <w:num w:numId="34" w16cid:durableId="1611011550">
    <w:abstractNumId w:val="19"/>
  </w:num>
  <w:num w:numId="35" w16cid:durableId="181751454">
    <w:abstractNumId w:val="51"/>
  </w:num>
  <w:num w:numId="36" w16cid:durableId="1838186301">
    <w:abstractNumId w:val="13"/>
  </w:num>
  <w:num w:numId="37" w16cid:durableId="422143298">
    <w:abstractNumId w:val="47"/>
  </w:num>
  <w:num w:numId="38" w16cid:durableId="1826510414">
    <w:abstractNumId w:val="1"/>
  </w:num>
  <w:num w:numId="39" w16cid:durableId="51125361">
    <w:abstractNumId w:val="17"/>
  </w:num>
  <w:num w:numId="40" w16cid:durableId="330374635">
    <w:abstractNumId w:val="2"/>
  </w:num>
  <w:num w:numId="41" w16cid:durableId="881095322">
    <w:abstractNumId w:val="3"/>
  </w:num>
  <w:num w:numId="42" w16cid:durableId="2079280777">
    <w:abstractNumId w:val="11"/>
  </w:num>
  <w:num w:numId="43" w16cid:durableId="821700425">
    <w:abstractNumId w:val="33"/>
  </w:num>
  <w:num w:numId="44" w16cid:durableId="1430345307">
    <w:abstractNumId w:val="16"/>
  </w:num>
  <w:num w:numId="45" w16cid:durableId="2114088189">
    <w:abstractNumId w:val="46"/>
  </w:num>
  <w:num w:numId="46" w16cid:durableId="842354411">
    <w:abstractNumId w:val="45"/>
  </w:num>
  <w:num w:numId="47" w16cid:durableId="698165308">
    <w:abstractNumId w:val="21"/>
  </w:num>
  <w:num w:numId="48" w16cid:durableId="892498382">
    <w:abstractNumId w:val="26"/>
  </w:num>
  <w:num w:numId="49" w16cid:durableId="297538585">
    <w:abstractNumId w:val="30"/>
  </w:num>
  <w:num w:numId="50" w16cid:durableId="515508169">
    <w:abstractNumId w:val="44"/>
  </w:num>
  <w:num w:numId="51" w16cid:durableId="1193880708">
    <w:abstractNumId w:val="27"/>
  </w:num>
  <w:num w:numId="52" w16cid:durableId="217934471">
    <w:abstractNumId w:val="7"/>
  </w:num>
  <w:num w:numId="53" w16cid:durableId="1962105056">
    <w:abstractNumId w:val="39"/>
  </w:num>
  <w:num w:numId="54" w16cid:durableId="583031976">
    <w:abstractNumId w:val="22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3539"/>
    <w:rsid w:val="00007593"/>
    <w:rsid w:val="000132B2"/>
    <w:rsid w:val="000317A4"/>
    <w:rsid w:val="00031C91"/>
    <w:rsid w:val="00063C59"/>
    <w:rsid w:val="00072530"/>
    <w:rsid w:val="00072F87"/>
    <w:rsid w:val="0008069C"/>
    <w:rsid w:val="00081A7C"/>
    <w:rsid w:val="0008341E"/>
    <w:rsid w:val="000A031E"/>
    <w:rsid w:val="000C2863"/>
    <w:rsid w:val="000C668D"/>
    <w:rsid w:val="000D2464"/>
    <w:rsid w:val="000D4A55"/>
    <w:rsid w:val="000E7EE1"/>
    <w:rsid w:val="000F70DD"/>
    <w:rsid w:val="000F73E3"/>
    <w:rsid w:val="001027F4"/>
    <w:rsid w:val="00127EB7"/>
    <w:rsid w:val="00133166"/>
    <w:rsid w:val="00142B6F"/>
    <w:rsid w:val="00143EBD"/>
    <w:rsid w:val="0014410C"/>
    <w:rsid w:val="001558DE"/>
    <w:rsid w:val="00157EE3"/>
    <w:rsid w:val="00170081"/>
    <w:rsid w:val="00171065"/>
    <w:rsid w:val="00171164"/>
    <w:rsid w:val="00172365"/>
    <w:rsid w:val="0018351E"/>
    <w:rsid w:val="00197EBC"/>
    <w:rsid w:val="001B2A1C"/>
    <w:rsid w:val="001B5AC8"/>
    <w:rsid w:val="001B5FFA"/>
    <w:rsid w:val="001C438B"/>
    <w:rsid w:val="001D4FCD"/>
    <w:rsid w:val="001E0CC4"/>
    <w:rsid w:val="001E3051"/>
    <w:rsid w:val="001E6A17"/>
    <w:rsid w:val="001F4FC2"/>
    <w:rsid w:val="00211EA9"/>
    <w:rsid w:val="00212544"/>
    <w:rsid w:val="002151B9"/>
    <w:rsid w:val="00220A23"/>
    <w:rsid w:val="00233323"/>
    <w:rsid w:val="00242A82"/>
    <w:rsid w:val="00251598"/>
    <w:rsid w:val="002537C3"/>
    <w:rsid w:val="00256217"/>
    <w:rsid w:val="00264CFA"/>
    <w:rsid w:val="00270910"/>
    <w:rsid w:val="00281A75"/>
    <w:rsid w:val="00290D8D"/>
    <w:rsid w:val="002B7C8B"/>
    <w:rsid w:val="002C3235"/>
    <w:rsid w:val="002E08BC"/>
    <w:rsid w:val="002E442D"/>
    <w:rsid w:val="002E74B9"/>
    <w:rsid w:val="002F1FCD"/>
    <w:rsid w:val="00330A4E"/>
    <w:rsid w:val="003318D8"/>
    <w:rsid w:val="00334862"/>
    <w:rsid w:val="00346CA6"/>
    <w:rsid w:val="0035043D"/>
    <w:rsid w:val="003575A9"/>
    <w:rsid w:val="00364AA1"/>
    <w:rsid w:val="00366263"/>
    <w:rsid w:val="00366598"/>
    <w:rsid w:val="003747F1"/>
    <w:rsid w:val="00377BF0"/>
    <w:rsid w:val="003801D6"/>
    <w:rsid w:val="00396474"/>
    <w:rsid w:val="003B45F5"/>
    <w:rsid w:val="003C0C4A"/>
    <w:rsid w:val="003C677D"/>
    <w:rsid w:val="003D3AD4"/>
    <w:rsid w:val="003F009A"/>
    <w:rsid w:val="0040297C"/>
    <w:rsid w:val="00414F44"/>
    <w:rsid w:val="00416AA2"/>
    <w:rsid w:val="004247BC"/>
    <w:rsid w:val="00426B1A"/>
    <w:rsid w:val="004435F8"/>
    <w:rsid w:val="0044767B"/>
    <w:rsid w:val="00452386"/>
    <w:rsid w:val="00467161"/>
    <w:rsid w:val="00472902"/>
    <w:rsid w:val="00481140"/>
    <w:rsid w:val="00481D67"/>
    <w:rsid w:val="00495FDA"/>
    <w:rsid w:val="00497894"/>
    <w:rsid w:val="004A03B8"/>
    <w:rsid w:val="004A2066"/>
    <w:rsid w:val="004A3A54"/>
    <w:rsid w:val="004A5931"/>
    <w:rsid w:val="004B4C8C"/>
    <w:rsid w:val="004E2466"/>
    <w:rsid w:val="004F40FB"/>
    <w:rsid w:val="004F7784"/>
    <w:rsid w:val="00504513"/>
    <w:rsid w:val="005128A3"/>
    <w:rsid w:val="0051660C"/>
    <w:rsid w:val="00536975"/>
    <w:rsid w:val="00544BA9"/>
    <w:rsid w:val="00547B72"/>
    <w:rsid w:val="00550524"/>
    <w:rsid w:val="00551B20"/>
    <w:rsid w:val="00551B3C"/>
    <w:rsid w:val="005574DD"/>
    <w:rsid w:val="0056034E"/>
    <w:rsid w:val="0056057F"/>
    <w:rsid w:val="00561EE9"/>
    <w:rsid w:val="0056742B"/>
    <w:rsid w:val="00571CE8"/>
    <w:rsid w:val="00580910"/>
    <w:rsid w:val="005864F5"/>
    <w:rsid w:val="00595BC4"/>
    <w:rsid w:val="005A1A4C"/>
    <w:rsid w:val="005A4ED5"/>
    <w:rsid w:val="005B2075"/>
    <w:rsid w:val="005C3962"/>
    <w:rsid w:val="005C7B1E"/>
    <w:rsid w:val="005D5008"/>
    <w:rsid w:val="005D79D7"/>
    <w:rsid w:val="005E1C81"/>
    <w:rsid w:val="005E4F6F"/>
    <w:rsid w:val="005E6C4C"/>
    <w:rsid w:val="005F488D"/>
    <w:rsid w:val="005F578E"/>
    <w:rsid w:val="005F648E"/>
    <w:rsid w:val="00600156"/>
    <w:rsid w:val="00615F4C"/>
    <w:rsid w:val="006235DB"/>
    <w:rsid w:val="00627FCB"/>
    <w:rsid w:val="00631902"/>
    <w:rsid w:val="00633F6A"/>
    <w:rsid w:val="00636A5B"/>
    <w:rsid w:val="006501A7"/>
    <w:rsid w:val="00652575"/>
    <w:rsid w:val="00667E37"/>
    <w:rsid w:val="0067375D"/>
    <w:rsid w:val="00682504"/>
    <w:rsid w:val="0068622D"/>
    <w:rsid w:val="006A3833"/>
    <w:rsid w:val="006A3CD2"/>
    <w:rsid w:val="006B1FDF"/>
    <w:rsid w:val="006B4D53"/>
    <w:rsid w:val="006B5521"/>
    <w:rsid w:val="006C2021"/>
    <w:rsid w:val="006D5F73"/>
    <w:rsid w:val="006E2A6B"/>
    <w:rsid w:val="006E43FB"/>
    <w:rsid w:val="006E54F9"/>
    <w:rsid w:val="006F0DC8"/>
    <w:rsid w:val="007105D9"/>
    <w:rsid w:val="0073251D"/>
    <w:rsid w:val="007369E2"/>
    <w:rsid w:val="007414D7"/>
    <w:rsid w:val="0075130A"/>
    <w:rsid w:val="00756DCF"/>
    <w:rsid w:val="00756F17"/>
    <w:rsid w:val="007833B8"/>
    <w:rsid w:val="00786779"/>
    <w:rsid w:val="00786C5A"/>
    <w:rsid w:val="00787179"/>
    <w:rsid w:val="00797CC1"/>
    <w:rsid w:val="007A1197"/>
    <w:rsid w:val="007A4340"/>
    <w:rsid w:val="007A76AD"/>
    <w:rsid w:val="007B73AB"/>
    <w:rsid w:val="007C69EB"/>
    <w:rsid w:val="007D12C7"/>
    <w:rsid w:val="007F659F"/>
    <w:rsid w:val="00800B52"/>
    <w:rsid w:val="008014C7"/>
    <w:rsid w:val="00816C4B"/>
    <w:rsid w:val="008257C4"/>
    <w:rsid w:val="008260F1"/>
    <w:rsid w:val="00836D57"/>
    <w:rsid w:val="008370D4"/>
    <w:rsid w:val="00843D5A"/>
    <w:rsid w:val="00847C52"/>
    <w:rsid w:val="00854EEF"/>
    <w:rsid w:val="00860552"/>
    <w:rsid w:val="008656DD"/>
    <w:rsid w:val="008761BF"/>
    <w:rsid w:val="008914EB"/>
    <w:rsid w:val="00893C92"/>
    <w:rsid w:val="0089763D"/>
    <w:rsid w:val="008A4A68"/>
    <w:rsid w:val="008A6757"/>
    <w:rsid w:val="008A708E"/>
    <w:rsid w:val="008B1E83"/>
    <w:rsid w:val="008B7C8C"/>
    <w:rsid w:val="008D4218"/>
    <w:rsid w:val="008D446D"/>
    <w:rsid w:val="008E4C75"/>
    <w:rsid w:val="008F508E"/>
    <w:rsid w:val="008F51EE"/>
    <w:rsid w:val="00900FBC"/>
    <w:rsid w:val="0090327B"/>
    <w:rsid w:val="00914C36"/>
    <w:rsid w:val="009245CB"/>
    <w:rsid w:val="00926873"/>
    <w:rsid w:val="0093330C"/>
    <w:rsid w:val="00945E7F"/>
    <w:rsid w:val="00970008"/>
    <w:rsid w:val="00970734"/>
    <w:rsid w:val="009728A8"/>
    <w:rsid w:val="009736F8"/>
    <w:rsid w:val="0098689D"/>
    <w:rsid w:val="00992F4C"/>
    <w:rsid w:val="00993539"/>
    <w:rsid w:val="009A4A9F"/>
    <w:rsid w:val="009A4EC9"/>
    <w:rsid w:val="009B32D3"/>
    <w:rsid w:val="009C133C"/>
    <w:rsid w:val="009C5125"/>
    <w:rsid w:val="009D2904"/>
    <w:rsid w:val="009D29BF"/>
    <w:rsid w:val="009E0B2D"/>
    <w:rsid w:val="009E25D2"/>
    <w:rsid w:val="009F0803"/>
    <w:rsid w:val="009F2C5A"/>
    <w:rsid w:val="009F670B"/>
    <w:rsid w:val="009F791D"/>
    <w:rsid w:val="009F7EEA"/>
    <w:rsid w:val="00A01F81"/>
    <w:rsid w:val="00A20203"/>
    <w:rsid w:val="00A406EA"/>
    <w:rsid w:val="00A423BE"/>
    <w:rsid w:val="00A43598"/>
    <w:rsid w:val="00A457A8"/>
    <w:rsid w:val="00A4710A"/>
    <w:rsid w:val="00A57E15"/>
    <w:rsid w:val="00A63F67"/>
    <w:rsid w:val="00A706BE"/>
    <w:rsid w:val="00A7402E"/>
    <w:rsid w:val="00A81BE0"/>
    <w:rsid w:val="00A83EC1"/>
    <w:rsid w:val="00A9088C"/>
    <w:rsid w:val="00A96604"/>
    <w:rsid w:val="00AA022F"/>
    <w:rsid w:val="00AA2C53"/>
    <w:rsid w:val="00AC7CEB"/>
    <w:rsid w:val="00AE03C9"/>
    <w:rsid w:val="00AE3D18"/>
    <w:rsid w:val="00AF51CB"/>
    <w:rsid w:val="00B01FFA"/>
    <w:rsid w:val="00B11F1B"/>
    <w:rsid w:val="00B17A02"/>
    <w:rsid w:val="00B2474A"/>
    <w:rsid w:val="00B32539"/>
    <w:rsid w:val="00B32D73"/>
    <w:rsid w:val="00B42B19"/>
    <w:rsid w:val="00B42EC7"/>
    <w:rsid w:val="00B46D34"/>
    <w:rsid w:val="00B51F5A"/>
    <w:rsid w:val="00B53D25"/>
    <w:rsid w:val="00B62B32"/>
    <w:rsid w:val="00B649D0"/>
    <w:rsid w:val="00B66C9F"/>
    <w:rsid w:val="00B753D4"/>
    <w:rsid w:val="00B75F3E"/>
    <w:rsid w:val="00B83A1E"/>
    <w:rsid w:val="00B87F3B"/>
    <w:rsid w:val="00B90570"/>
    <w:rsid w:val="00B94088"/>
    <w:rsid w:val="00B96C99"/>
    <w:rsid w:val="00BA0C44"/>
    <w:rsid w:val="00BA489F"/>
    <w:rsid w:val="00BA705F"/>
    <w:rsid w:val="00BB5C75"/>
    <w:rsid w:val="00BD1442"/>
    <w:rsid w:val="00BD2704"/>
    <w:rsid w:val="00BE2EE0"/>
    <w:rsid w:val="00BE3FA3"/>
    <w:rsid w:val="00C02CE5"/>
    <w:rsid w:val="00C16072"/>
    <w:rsid w:val="00C249AC"/>
    <w:rsid w:val="00C24E2D"/>
    <w:rsid w:val="00C27B5C"/>
    <w:rsid w:val="00C30D24"/>
    <w:rsid w:val="00C31CAD"/>
    <w:rsid w:val="00C360F9"/>
    <w:rsid w:val="00C378CD"/>
    <w:rsid w:val="00C46B61"/>
    <w:rsid w:val="00C546E4"/>
    <w:rsid w:val="00C563F7"/>
    <w:rsid w:val="00C5744B"/>
    <w:rsid w:val="00C621ED"/>
    <w:rsid w:val="00C769AF"/>
    <w:rsid w:val="00C80C3C"/>
    <w:rsid w:val="00C82BD5"/>
    <w:rsid w:val="00C9590F"/>
    <w:rsid w:val="00CA3A9C"/>
    <w:rsid w:val="00CA3DD0"/>
    <w:rsid w:val="00CC11F6"/>
    <w:rsid w:val="00CC7717"/>
    <w:rsid w:val="00CD0434"/>
    <w:rsid w:val="00CE3B21"/>
    <w:rsid w:val="00CE5A00"/>
    <w:rsid w:val="00CE79CF"/>
    <w:rsid w:val="00CF2A3E"/>
    <w:rsid w:val="00CF39AC"/>
    <w:rsid w:val="00CF76F7"/>
    <w:rsid w:val="00D05C69"/>
    <w:rsid w:val="00D06ED3"/>
    <w:rsid w:val="00D10789"/>
    <w:rsid w:val="00D10EA8"/>
    <w:rsid w:val="00D13D26"/>
    <w:rsid w:val="00D26528"/>
    <w:rsid w:val="00D33F35"/>
    <w:rsid w:val="00D41D12"/>
    <w:rsid w:val="00D44015"/>
    <w:rsid w:val="00D53930"/>
    <w:rsid w:val="00D54F7B"/>
    <w:rsid w:val="00D55079"/>
    <w:rsid w:val="00D67633"/>
    <w:rsid w:val="00DA3618"/>
    <w:rsid w:val="00DB4D3E"/>
    <w:rsid w:val="00DB4F6A"/>
    <w:rsid w:val="00DB7989"/>
    <w:rsid w:val="00DC6EF0"/>
    <w:rsid w:val="00DD0F9D"/>
    <w:rsid w:val="00DD16A3"/>
    <w:rsid w:val="00DD7C10"/>
    <w:rsid w:val="00DE1535"/>
    <w:rsid w:val="00DF317A"/>
    <w:rsid w:val="00DF320B"/>
    <w:rsid w:val="00DF64EC"/>
    <w:rsid w:val="00E077CC"/>
    <w:rsid w:val="00E128A1"/>
    <w:rsid w:val="00E15642"/>
    <w:rsid w:val="00E15FED"/>
    <w:rsid w:val="00E27FEB"/>
    <w:rsid w:val="00E30D4A"/>
    <w:rsid w:val="00E32B87"/>
    <w:rsid w:val="00E36298"/>
    <w:rsid w:val="00E45B88"/>
    <w:rsid w:val="00E52A2E"/>
    <w:rsid w:val="00E57F64"/>
    <w:rsid w:val="00E6257C"/>
    <w:rsid w:val="00E85FF2"/>
    <w:rsid w:val="00E87C1A"/>
    <w:rsid w:val="00E9451B"/>
    <w:rsid w:val="00EA147D"/>
    <w:rsid w:val="00EA251F"/>
    <w:rsid w:val="00EA5D6F"/>
    <w:rsid w:val="00EB3A4A"/>
    <w:rsid w:val="00EB5E50"/>
    <w:rsid w:val="00EB6FA2"/>
    <w:rsid w:val="00EC2216"/>
    <w:rsid w:val="00EC5EEE"/>
    <w:rsid w:val="00ED259F"/>
    <w:rsid w:val="00EE40A3"/>
    <w:rsid w:val="00EF2A04"/>
    <w:rsid w:val="00F03381"/>
    <w:rsid w:val="00F0395A"/>
    <w:rsid w:val="00F039D3"/>
    <w:rsid w:val="00F16CD9"/>
    <w:rsid w:val="00F22547"/>
    <w:rsid w:val="00F24CF0"/>
    <w:rsid w:val="00F25688"/>
    <w:rsid w:val="00F3354B"/>
    <w:rsid w:val="00F46172"/>
    <w:rsid w:val="00F57501"/>
    <w:rsid w:val="00F63044"/>
    <w:rsid w:val="00F63F68"/>
    <w:rsid w:val="00F73B70"/>
    <w:rsid w:val="00F834EA"/>
    <w:rsid w:val="00F91DE8"/>
    <w:rsid w:val="00F963D2"/>
    <w:rsid w:val="00FE73A9"/>
    <w:rsid w:val="00FF4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AF5AAD"/>
  <w15:chartTrackingRefBased/>
  <w15:docId w15:val="{13AF793E-7090-41EE-8F2C-53894A9BC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3539"/>
    <w:rPr>
      <w:rFonts w:eastAsiaTheme="minorEastAsia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3539"/>
    <w:pPr>
      <w:ind w:left="720"/>
      <w:contextualSpacing/>
    </w:pPr>
  </w:style>
  <w:style w:type="paragraph" w:styleId="CommentText">
    <w:name w:val="annotation text"/>
    <w:basedOn w:val="Normal"/>
    <w:link w:val="CommentTextChar"/>
    <w:uiPriority w:val="99"/>
    <w:semiHidden/>
    <w:unhideWhenUsed/>
    <w:rsid w:val="0099353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93539"/>
    <w:rPr>
      <w:rFonts w:eastAsiaTheme="minorEastAsia"/>
      <w:kern w:val="0"/>
      <w:sz w:val="20"/>
      <w:szCs w:val="20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99353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993539"/>
    <w:rPr>
      <w:rFonts w:eastAsiaTheme="minorEastAsia"/>
      <w:b/>
      <w:bCs/>
      <w:kern w:val="0"/>
      <w:sz w:val="20"/>
      <w:szCs w:val="20"/>
      <w14:ligatures w14:val="none"/>
    </w:rPr>
  </w:style>
  <w:style w:type="table" w:styleId="TableGridLight">
    <w:name w:val="Grid Table Light"/>
    <w:basedOn w:val="TableNormal"/>
    <w:uiPriority w:val="40"/>
    <w:rsid w:val="00993539"/>
    <w:pPr>
      <w:spacing w:after="0" w:line="240" w:lineRule="auto"/>
    </w:pPr>
    <w:rPr>
      <w:rFonts w:eastAsiaTheme="minorEastAsia"/>
      <w:kern w:val="0"/>
      <w14:ligatures w14:val="none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Header">
    <w:name w:val="header"/>
    <w:basedOn w:val="Normal"/>
    <w:link w:val="HeaderChar"/>
    <w:uiPriority w:val="99"/>
    <w:unhideWhenUsed/>
    <w:rsid w:val="009935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3539"/>
    <w:rPr>
      <w:rFonts w:eastAsiaTheme="minorEastAsia"/>
      <w:kern w:val="0"/>
      <w14:ligatures w14:val="none"/>
    </w:rPr>
  </w:style>
  <w:style w:type="table" w:styleId="PlainTable4">
    <w:name w:val="Plain Table 4"/>
    <w:basedOn w:val="TableNormal"/>
    <w:uiPriority w:val="44"/>
    <w:rsid w:val="00993539"/>
    <w:pPr>
      <w:spacing w:after="0" w:line="240" w:lineRule="auto"/>
    </w:pPr>
    <w:rPr>
      <w:rFonts w:eastAsiaTheme="minorEastAsia"/>
      <w:kern w:val="0"/>
      <w14:ligatures w14:val="none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BodyText">
    <w:name w:val="Body Text"/>
    <w:basedOn w:val="Normal"/>
    <w:link w:val="BodyTextChar"/>
    <w:uiPriority w:val="99"/>
    <w:unhideWhenUsed/>
    <w:rsid w:val="00993539"/>
    <w:pPr>
      <w:spacing w:after="0" w:line="240" w:lineRule="auto"/>
    </w:pPr>
    <w:rPr>
      <w:rFonts w:ascii="Times New Roman" w:hAnsi="Times New Roman" w:cs="Times New Roman"/>
      <w:b/>
      <w:bCs/>
      <w:sz w:val="18"/>
      <w:szCs w:val="18"/>
    </w:rPr>
  </w:style>
  <w:style w:type="character" w:customStyle="1" w:styleId="BodyTextChar">
    <w:name w:val="Body Text Char"/>
    <w:basedOn w:val="DefaultParagraphFont"/>
    <w:link w:val="BodyText"/>
    <w:uiPriority w:val="99"/>
    <w:rsid w:val="00993539"/>
    <w:rPr>
      <w:rFonts w:ascii="Times New Roman" w:eastAsiaTheme="minorEastAsia" w:hAnsi="Times New Roman" w:cs="Times New Roman"/>
      <w:b/>
      <w:bCs/>
      <w:kern w:val="0"/>
      <w:sz w:val="18"/>
      <w:szCs w:val="18"/>
      <w14:ligatures w14:val="none"/>
    </w:rPr>
  </w:style>
  <w:style w:type="paragraph" w:styleId="BodyText2">
    <w:name w:val="Body Text 2"/>
    <w:basedOn w:val="Normal"/>
    <w:link w:val="BodyText2Char"/>
    <w:uiPriority w:val="99"/>
    <w:unhideWhenUsed/>
    <w:rsid w:val="00993539"/>
    <w:rPr>
      <w:rFonts w:ascii="Segoe UI Semibold" w:hAnsi="Segoe UI Semibold" w:cs="Segoe UI Semibold"/>
      <w:color w:val="000000" w:themeColor="text1"/>
      <w:sz w:val="24"/>
      <w:szCs w:val="24"/>
    </w:rPr>
  </w:style>
  <w:style w:type="character" w:customStyle="1" w:styleId="BodyText2Char">
    <w:name w:val="Body Text 2 Char"/>
    <w:basedOn w:val="DefaultParagraphFont"/>
    <w:link w:val="BodyText2"/>
    <w:uiPriority w:val="99"/>
    <w:rsid w:val="00993539"/>
    <w:rPr>
      <w:rFonts w:ascii="Segoe UI Semibold" w:eastAsiaTheme="minorEastAsia" w:hAnsi="Segoe UI Semibold" w:cs="Segoe UI Semibold"/>
      <w:color w:val="000000" w:themeColor="text1"/>
      <w:kern w:val="0"/>
      <w:sz w:val="24"/>
      <w:szCs w:val="24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7B73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73AB"/>
    <w:rPr>
      <w:rFonts w:eastAsiaTheme="minorEastAsia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6F0DC8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E945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E9451B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E9451B"/>
    <w:rPr>
      <w:rFonts w:ascii="Arial" w:eastAsia="Times New Roman" w:hAnsi="Arial" w:cs="Arial"/>
      <w:vanish/>
      <w:kern w:val="0"/>
      <w:sz w:val="16"/>
      <w:szCs w:val="16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EB6FA2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E43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43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962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3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4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68085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8508284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16805997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877568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7937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00971552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073632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20041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51282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7804887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2071081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2739498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0232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78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1.png"/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4031</TotalTime>
  <Pages>20</Pages>
  <Words>3254</Words>
  <Characters>18553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Naveen Thurkapally</dc:creator>
  <cp:keywords/>
  <dc:description/>
  <cp:lastModifiedBy>Naveen Thurkapally</cp:lastModifiedBy>
  <cp:revision>399</cp:revision>
  <dcterms:created xsi:type="dcterms:W3CDTF">2024-03-06T08:13:00Z</dcterms:created>
  <dcterms:modified xsi:type="dcterms:W3CDTF">2024-12-05T13:04:00Z</dcterms:modified>
</cp:coreProperties>
</file>